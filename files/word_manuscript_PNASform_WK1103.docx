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90416" w14:textId="77777777" w:rsidR="00C758AC" w:rsidRPr="00E12933" w:rsidRDefault="00C758AC" w:rsidP="00C9618E">
      <w:pPr>
        <w:rPr>
          <w:sz w:val="36"/>
          <w:szCs w:val="36"/>
        </w:rPr>
      </w:pPr>
      <w:r w:rsidRPr="00E12933">
        <w:rPr>
          <w:rFonts w:ascii="Arial" w:hAnsi="Arial" w:cs="Arial"/>
          <w:noProof/>
        </w:rPr>
        <w:drawing>
          <wp:inline distT="0" distB="0" distL="0" distR="0" wp14:anchorId="4B6EA7B1" wp14:editId="6F241A1F">
            <wp:extent cx="1200150" cy="422588"/>
            <wp:effectExtent l="0" t="0" r="0" b="0"/>
            <wp:docPr id="1744947786" name="그림 174494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04AFADE9" w14:textId="53999BFF" w:rsidR="00C758AC" w:rsidRPr="00E12933" w:rsidRDefault="00C758AC" w:rsidP="00C9618E">
      <w:pPr>
        <w:contextualSpacing/>
        <w:rPr>
          <w:rFonts w:ascii="Arial" w:hAnsi="Arial" w:cs="Arial"/>
          <w:b/>
          <w:sz w:val="28"/>
          <w:szCs w:val="28"/>
        </w:rPr>
      </w:pPr>
    </w:p>
    <w:p w14:paraId="0AB46447" w14:textId="53ABB118" w:rsidR="002E7200" w:rsidRPr="00E12933" w:rsidRDefault="002E7200" w:rsidP="00C9618E">
      <w:pPr>
        <w:rPr>
          <w:rFonts w:ascii="Arial" w:hAnsi="Arial" w:cs="Arial"/>
          <w:b/>
          <w:sz w:val="28"/>
          <w:szCs w:val="28"/>
        </w:rPr>
      </w:pPr>
      <w:r w:rsidRPr="00E12933">
        <w:rPr>
          <w:rFonts w:ascii="Arial" w:hAnsi="Arial" w:cs="Arial"/>
          <w:b/>
          <w:sz w:val="28"/>
          <w:szCs w:val="28"/>
        </w:rPr>
        <w:t>Main Manuscript for</w:t>
      </w:r>
    </w:p>
    <w:p w14:paraId="626301E2" w14:textId="2DC883D8" w:rsidR="002E7200" w:rsidRPr="00E12933" w:rsidRDefault="000B16E8" w:rsidP="00C9618E">
      <w:pPr>
        <w:pStyle w:val="a3"/>
        <w:jc w:val="both"/>
      </w:pPr>
      <w:r w:rsidRPr="00E12933">
        <w:rPr>
          <w:rFonts w:ascii="Arial" w:hAnsi="Arial" w:cs="Arial"/>
          <w:b/>
          <w:bCs/>
          <w:sz w:val="32"/>
          <w:szCs w:val="32"/>
        </w:rPr>
        <w:t xml:space="preserve">Sublimation of </w:t>
      </w:r>
      <w:r w:rsidR="00AE264C" w:rsidRPr="00E12933">
        <w:rPr>
          <w:rFonts w:ascii="Arial" w:hAnsi="Arial" w:cs="Arial"/>
          <w:b/>
          <w:bCs/>
          <w:sz w:val="32"/>
          <w:szCs w:val="32"/>
        </w:rPr>
        <w:t xml:space="preserve">Isolated Toric Focal Conic Domain </w:t>
      </w:r>
      <w:r w:rsidRPr="00E12933">
        <w:rPr>
          <w:rFonts w:ascii="Arial" w:hAnsi="Arial" w:cs="Arial"/>
          <w:b/>
          <w:bCs/>
          <w:sz w:val="32"/>
          <w:szCs w:val="32"/>
        </w:rPr>
        <w:t>on Micro-Patterned Surfac</w:t>
      </w:r>
      <w:r w:rsidR="00024041" w:rsidRPr="00E12933">
        <w:rPr>
          <w:rFonts w:ascii="Arial" w:hAnsi="Arial" w:cs="Arial"/>
          <w:b/>
          <w:bCs/>
          <w:sz w:val="32"/>
          <w:szCs w:val="32"/>
        </w:rPr>
        <w:t>es</w:t>
      </w:r>
    </w:p>
    <w:p w14:paraId="0B4C280D" w14:textId="7641E9F1" w:rsidR="002E7200" w:rsidRPr="00E12933" w:rsidRDefault="00211910" w:rsidP="00C9618E">
      <w:pPr>
        <w:rPr>
          <w:rFonts w:ascii="Arial" w:hAnsi="Arial" w:cs="Arial"/>
          <w:szCs w:val="20"/>
        </w:rPr>
      </w:pPr>
      <w:r w:rsidRPr="00E12933">
        <w:rPr>
          <w:rFonts w:ascii="Arial" w:hAnsi="Arial" w:cs="Arial"/>
          <w:szCs w:val="20"/>
        </w:rPr>
        <w:t>Wantae Kim</w:t>
      </w:r>
      <w:r w:rsidR="00A129A3" w:rsidRPr="00E12933">
        <w:rPr>
          <w:rFonts w:ascii="Arial" w:hAnsi="Arial" w:cs="Arial"/>
          <w:szCs w:val="20"/>
          <w:vertAlign w:val="superscript"/>
        </w:rPr>
        <w:t>a</w:t>
      </w:r>
      <w:r w:rsidR="00A32D17" w:rsidRPr="00E12933">
        <w:rPr>
          <w:rFonts w:ascii="Arial" w:hAnsi="Arial" w:cs="Arial"/>
          <w:szCs w:val="20"/>
          <w:vertAlign w:val="superscript"/>
        </w:rPr>
        <w:t>,</w:t>
      </w:r>
      <w:r w:rsidR="0077389C" w:rsidRPr="00E12933">
        <w:rPr>
          <w:rFonts w:ascii="Arial" w:hAnsi="Arial" w:cs="Arial"/>
          <w:szCs w:val="20"/>
          <w:vertAlign w:val="superscript"/>
        </w:rPr>
        <w:t>1</w:t>
      </w:r>
      <w:r w:rsidRPr="00E12933">
        <w:rPr>
          <w:rFonts w:ascii="Arial" w:hAnsi="Arial" w:cs="Arial"/>
          <w:szCs w:val="20"/>
        </w:rPr>
        <w:t>, Eduardo Vitral</w:t>
      </w:r>
      <w:r w:rsidR="00A129A3" w:rsidRPr="00E12933">
        <w:rPr>
          <w:rFonts w:ascii="Arial" w:hAnsi="Arial" w:cs="Arial"/>
          <w:szCs w:val="20"/>
          <w:vertAlign w:val="superscript"/>
        </w:rPr>
        <w:t>b</w:t>
      </w:r>
      <w:r w:rsidR="00A32D17" w:rsidRPr="00E12933">
        <w:rPr>
          <w:rFonts w:ascii="Arial" w:hAnsi="Arial" w:cs="Arial"/>
          <w:szCs w:val="20"/>
          <w:vertAlign w:val="superscript"/>
        </w:rPr>
        <w:t>,</w:t>
      </w:r>
      <w:r w:rsidR="0077389C" w:rsidRPr="00E12933">
        <w:rPr>
          <w:rFonts w:ascii="Arial" w:hAnsi="Arial" w:cs="Arial"/>
          <w:szCs w:val="20"/>
          <w:vertAlign w:val="superscript"/>
        </w:rPr>
        <w:t>1</w:t>
      </w:r>
      <w:r w:rsidRPr="00E12933">
        <w:rPr>
          <w:rFonts w:ascii="Arial" w:hAnsi="Arial" w:cs="Arial"/>
          <w:szCs w:val="20"/>
        </w:rPr>
        <w:t>, Perry H. Leo</w:t>
      </w:r>
      <w:r w:rsidR="00A129A3" w:rsidRPr="00E12933">
        <w:rPr>
          <w:rFonts w:ascii="Arial" w:hAnsi="Arial" w:cs="Arial"/>
          <w:szCs w:val="20"/>
          <w:vertAlign w:val="superscript"/>
        </w:rPr>
        <w:t>c</w:t>
      </w:r>
      <w:r w:rsidRPr="00E12933">
        <w:rPr>
          <w:rFonts w:ascii="Arial" w:hAnsi="Arial" w:cs="Arial"/>
          <w:szCs w:val="20"/>
        </w:rPr>
        <w:t>, Jorge Viñals</w:t>
      </w:r>
      <w:r w:rsidR="00A129A3" w:rsidRPr="00E12933">
        <w:rPr>
          <w:rFonts w:ascii="Arial" w:hAnsi="Arial" w:cs="Arial"/>
          <w:szCs w:val="20"/>
          <w:vertAlign w:val="superscript"/>
        </w:rPr>
        <w:t>d</w:t>
      </w:r>
      <w:r w:rsidR="00A32D17" w:rsidRPr="00E12933">
        <w:rPr>
          <w:rFonts w:ascii="Arial" w:hAnsi="Arial" w:cs="Arial"/>
          <w:szCs w:val="20"/>
          <w:vertAlign w:val="superscript"/>
        </w:rPr>
        <w:t>,2</w:t>
      </w:r>
      <w:r w:rsidRPr="00E12933">
        <w:rPr>
          <w:rFonts w:ascii="Arial" w:hAnsi="Arial" w:cs="Arial"/>
          <w:szCs w:val="20"/>
        </w:rPr>
        <w:t xml:space="preserve">, </w:t>
      </w:r>
      <w:r w:rsidR="0077389C" w:rsidRPr="00E12933">
        <w:rPr>
          <w:rFonts w:ascii="Arial" w:hAnsi="Arial" w:cs="Arial"/>
          <w:szCs w:val="20"/>
        </w:rPr>
        <w:t>Dae Seok Kim</w:t>
      </w:r>
      <w:r w:rsidR="0077389C" w:rsidRPr="00E12933">
        <w:rPr>
          <w:rFonts w:ascii="Arial" w:hAnsi="Arial" w:cs="Arial"/>
          <w:szCs w:val="20"/>
          <w:vertAlign w:val="superscript"/>
        </w:rPr>
        <w:t>e</w:t>
      </w:r>
      <w:r w:rsidR="00A32D17" w:rsidRPr="00E12933">
        <w:rPr>
          <w:rFonts w:ascii="Arial" w:hAnsi="Arial" w:cs="Arial"/>
          <w:szCs w:val="20"/>
          <w:vertAlign w:val="superscript"/>
        </w:rPr>
        <w:t>,2</w:t>
      </w:r>
      <w:r w:rsidR="0077389C" w:rsidRPr="00E12933">
        <w:rPr>
          <w:rFonts w:ascii="Arial" w:hAnsi="Arial" w:cs="Arial"/>
          <w:szCs w:val="20"/>
        </w:rPr>
        <w:t>, Dong Ki Yoon</w:t>
      </w:r>
      <w:r w:rsidR="0077389C" w:rsidRPr="00E12933">
        <w:rPr>
          <w:rFonts w:ascii="Arial" w:hAnsi="Arial" w:cs="Arial"/>
          <w:szCs w:val="20"/>
          <w:vertAlign w:val="superscript"/>
        </w:rPr>
        <w:t>a</w:t>
      </w:r>
      <w:r w:rsidR="00A32D17" w:rsidRPr="00E12933">
        <w:rPr>
          <w:rFonts w:ascii="Arial" w:hAnsi="Arial" w:cs="Arial"/>
          <w:szCs w:val="20"/>
          <w:vertAlign w:val="superscript"/>
        </w:rPr>
        <w:t>,2</w:t>
      </w:r>
    </w:p>
    <w:p w14:paraId="59F7AEE1" w14:textId="77777777" w:rsidR="00ED7CA9" w:rsidRPr="00E12933" w:rsidRDefault="00ED7CA9" w:rsidP="00C9618E">
      <w:pPr>
        <w:rPr>
          <w:rFonts w:ascii="Arial" w:hAnsi="Arial" w:cs="Arial"/>
          <w:szCs w:val="20"/>
        </w:rPr>
      </w:pPr>
    </w:p>
    <w:p w14:paraId="25A1A643" w14:textId="55F06920" w:rsidR="00211910" w:rsidRPr="00E12933" w:rsidRDefault="00A129A3" w:rsidP="00C9618E">
      <w:pPr>
        <w:rPr>
          <w:rFonts w:ascii="Arial" w:hAnsi="Arial" w:cs="Arial"/>
          <w:szCs w:val="20"/>
        </w:rPr>
      </w:pPr>
      <w:r w:rsidRPr="00E12933">
        <w:rPr>
          <w:rFonts w:ascii="Arial" w:hAnsi="Arial" w:cs="Arial"/>
          <w:szCs w:val="20"/>
          <w:vertAlign w:val="superscript"/>
        </w:rPr>
        <w:t>a</w:t>
      </w:r>
      <w:r w:rsidR="00211910" w:rsidRPr="00E12933">
        <w:rPr>
          <w:rFonts w:ascii="Arial" w:hAnsi="Arial" w:cs="Arial"/>
          <w:szCs w:val="20"/>
        </w:rPr>
        <w:t xml:space="preserve">Department of Chemistry, </w:t>
      </w:r>
      <w:r w:rsidR="00211910" w:rsidRPr="00E12933">
        <w:rPr>
          <w:rFonts w:ascii="Arial" w:hAnsi="Arial" w:cs="Arial" w:hint="eastAsia"/>
          <w:szCs w:val="20"/>
        </w:rPr>
        <w:t>K</w:t>
      </w:r>
      <w:r w:rsidR="00211910" w:rsidRPr="00E12933">
        <w:rPr>
          <w:rFonts w:ascii="Arial" w:hAnsi="Arial" w:cs="Arial"/>
          <w:szCs w:val="20"/>
        </w:rPr>
        <w:t>orea Advanced Institute of Science and Technology, Yuseong-gu, Daejeon 34141, Republic of Korea</w:t>
      </w:r>
    </w:p>
    <w:p w14:paraId="7D4E1FA8" w14:textId="0E812574" w:rsidR="00211910" w:rsidRPr="00E12933" w:rsidRDefault="00A129A3" w:rsidP="00C9618E">
      <w:pPr>
        <w:rPr>
          <w:rFonts w:ascii="Arial" w:hAnsi="Arial" w:cs="Arial"/>
          <w:szCs w:val="20"/>
        </w:rPr>
      </w:pPr>
      <w:r w:rsidRPr="00E12933">
        <w:rPr>
          <w:rFonts w:ascii="Arial" w:hAnsi="Arial" w:cs="Arial"/>
          <w:szCs w:val="20"/>
          <w:vertAlign w:val="superscript"/>
        </w:rPr>
        <w:t>b</w:t>
      </w:r>
      <w:r w:rsidR="00211910" w:rsidRPr="00E12933">
        <w:rPr>
          <w:rFonts w:ascii="Arial" w:hAnsi="Arial" w:cs="Arial"/>
          <w:szCs w:val="20"/>
        </w:rPr>
        <w:t>Department of Mechanical Engineering, Rose-Hulman Institute of Technology, Terre Haute, IN 47803, USA</w:t>
      </w:r>
    </w:p>
    <w:p w14:paraId="542A7730" w14:textId="086F46F3" w:rsidR="00211910" w:rsidRPr="00E12933" w:rsidRDefault="00A129A3" w:rsidP="00C9618E">
      <w:pPr>
        <w:rPr>
          <w:rFonts w:ascii="Arial" w:hAnsi="Arial" w:cs="Arial"/>
          <w:szCs w:val="20"/>
        </w:rPr>
      </w:pPr>
      <w:r w:rsidRPr="00E12933">
        <w:rPr>
          <w:rFonts w:ascii="Arial" w:hAnsi="Arial" w:cs="Arial"/>
          <w:szCs w:val="20"/>
          <w:vertAlign w:val="superscript"/>
        </w:rPr>
        <w:t>c</w:t>
      </w:r>
      <w:r w:rsidR="00211910" w:rsidRPr="00E12933">
        <w:rPr>
          <w:rFonts w:ascii="Arial" w:hAnsi="Arial" w:cs="Arial"/>
          <w:szCs w:val="20"/>
        </w:rPr>
        <w:t>Department of Aerospace Engineering and Mechanics, University of Minnesota, 110 Union St. SE, Minneapolis, MN 55455, USA</w:t>
      </w:r>
    </w:p>
    <w:p w14:paraId="5037FDDC" w14:textId="245FA9D1" w:rsidR="00211910" w:rsidRPr="00E12933" w:rsidRDefault="00A129A3" w:rsidP="00C9618E">
      <w:pPr>
        <w:rPr>
          <w:rFonts w:ascii="Arial" w:hAnsi="Arial" w:cs="Arial"/>
          <w:szCs w:val="20"/>
        </w:rPr>
      </w:pPr>
      <w:r w:rsidRPr="00E12933">
        <w:rPr>
          <w:rFonts w:ascii="Arial" w:hAnsi="Arial" w:cs="Arial"/>
          <w:szCs w:val="20"/>
          <w:vertAlign w:val="superscript"/>
        </w:rPr>
        <w:t>d</w:t>
      </w:r>
      <w:r w:rsidR="00211910" w:rsidRPr="00E12933">
        <w:rPr>
          <w:rFonts w:ascii="Arial" w:hAnsi="Arial" w:cs="Arial"/>
          <w:szCs w:val="20"/>
        </w:rPr>
        <w:t>School of Physics and Astronomy, University of Minnesota, 116 Church St. SE, Minneapolis, MN 55455, USA</w:t>
      </w:r>
    </w:p>
    <w:p w14:paraId="4930D88F" w14:textId="1D8AB2A3" w:rsidR="00211910" w:rsidRPr="00E12933" w:rsidRDefault="00A129A3" w:rsidP="00C9618E">
      <w:pPr>
        <w:rPr>
          <w:rFonts w:ascii="Arial" w:hAnsi="Arial" w:cs="Arial"/>
          <w:szCs w:val="20"/>
        </w:rPr>
      </w:pPr>
      <w:r w:rsidRPr="00E12933">
        <w:rPr>
          <w:rFonts w:ascii="Arial" w:hAnsi="Arial" w:cs="Arial"/>
          <w:szCs w:val="20"/>
          <w:vertAlign w:val="superscript"/>
        </w:rPr>
        <w:t>e</w:t>
      </w:r>
      <w:r w:rsidR="002223E4" w:rsidRPr="00E12933">
        <w:rPr>
          <w:rFonts w:ascii="Arial" w:hAnsi="Arial" w:cs="Arial"/>
          <w:szCs w:val="20"/>
        </w:rPr>
        <w:t>Department of Polymer Engineering, Pukyong National University, Nam-gu, Busan 48513, Republic of Korea</w:t>
      </w:r>
    </w:p>
    <w:p w14:paraId="42760E53" w14:textId="77777777" w:rsidR="00ED7CA9" w:rsidRPr="00E12933" w:rsidRDefault="00ED7CA9" w:rsidP="00C9618E">
      <w:pPr>
        <w:rPr>
          <w:rFonts w:ascii="Arial" w:hAnsi="Arial" w:cs="Arial"/>
          <w:szCs w:val="20"/>
        </w:rPr>
      </w:pPr>
    </w:p>
    <w:p w14:paraId="2015B28E" w14:textId="12699947" w:rsidR="00A32D17" w:rsidRPr="00E12933" w:rsidRDefault="00A32D17" w:rsidP="00C9618E">
      <w:pPr>
        <w:rPr>
          <w:rFonts w:ascii="Arial" w:hAnsi="Arial" w:cs="Arial"/>
          <w:szCs w:val="20"/>
        </w:rPr>
      </w:pPr>
      <w:r w:rsidRPr="00E12933">
        <w:rPr>
          <w:rFonts w:ascii="Arial" w:hAnsi="Arial" w:cs="Arial"/>
          <w:szCs w:val="20"/>
          <w:vertAlign w:val="superscript"/>
        </w:rPr>
        <w:t>1</w:t>
      </w:r>
      <w:r w:rsidRPr="00E12933">
        <w:rPr>
          <w:rFonts w:ascii="Arial" w:hAnsi="Arial" w:cs="Arial"/>
          <w:szCs w:val="20"/>
        </w:rPr>
        <w:t>W.K. and E.V. contributed equally to this work</w:t>
      </w:r>
    </w:p>
    <w:p w14:paraId="1E467A6A" w14:textId="77777777" w:rsidR="00A32D17" w:rsidRPr="00E12933" w:rsidRDefault="00A32D17" w:rsidP="00C9618E">
      <w:pPr>
        <w:rPr>
          <w:rFonts w:ascii="Arial" w:hAnsi="Arial" w:cs="Arial"/>
          <w:szCs w:val="20"/>
        </w:rPr>
      </w:pPr>
    </w:p>
    <w:p w14:paraId="1D3F0358" w14:textId="7DCE4B1E" w:rsidR="00A32D17" w:rsidRPr="00E12933" w:rsidRDefault="00A32D17" w:rsidP="00C9618E">
      <w:pPr>
        <w:rPr>
          <w:rFonts w:ascii="Arial" w:hAnsi="Arial" w:cs="Arial"/>
          <w:b/>
          <w:szCs w:val="20"/>
        </w:rPr>
      </w:pPr>
      <w:r w:rsidRPr="00E12933">
        <w:rPr>
          <w:rFonts w:ascii="Arial" w:hAnsi="Arial" w:cs="Arial"/>
          <w:szCs w:val="20"/>
          <w:vertAlign w:val="superscript"/>
        </w:rPr>
        <w:t>2</w:t>
      </w:r>
      <w:r w:rsidRPr="00E12933">
        <w:rPr>
          <w:rFonts w:ascii="Arial" w:hAnsi="Arial" w:cs="Arial"/>
          <w:szCs w:val="20"/>
        </w:rPr>
        <w:t>To whom correspondence may be addressed.</w:t>
      </w:r>
    </w:p>
    <w:p w14:paraId="56ACD003" w14:textId="1D76C03D" w:rsidR="002E7200" w:rsidRPr="00E12933" w:rsidRDefault="002E7200" w:rsidP="00C9618E">
      <w:pPr>
        <w:rPr>
          <w:rFonts w:ascii="Arial" w:hAnsi="Arial" w:cs="Arial"/>
          <w:szCs w:val="20"/>
        </w:rPr>
      </w:pPr>
      <w:r w:rsidRPr="00E12933">
        <w:rPr>
          <w:rFonts w:ascii="Arial" w:hAnsi="Arial" w:cs="Arial"/>
          <w:b/>
          <w:szCs w:val="20"/>
        </w:rPr>
        <w:t xml:space="preserve">Email: </w:t>
      </w:r>
    </w:p>
    <w:p w14:paraId="4FAF8C1D" w14:textId="01B6341A" w:rsidR="00211910" w:rsidRPr="00483C54" w:rsidRDefault="002223E4" w:rsidP="00C9618E">
      <w:pPr>
        <w:shd w:val="clear" w:color="auto" w:fill="FFFFFF"/>
        <w:rPr>
          <w:rFonts w:ascii="Arial" w:hAnsi="Arial" w:cs="Arial"/>
        </w:rPr>
      </w:pPr>
      <w:r w:rsidRPr="00483C54">
        <w:rPr>
          <w:rFonts w:ascii="Arial" w:hAnsi="Arial" w:cs="Arial"/>
        </w:rPr>
        <w:t>Jorge V</w:t>
      </w:r>
      <w:r w:rsidRPr="00483C54">
        <w:rPr>
          <w:rFonts w:ascii="Arial" w:hAnsi="Arial" w:cs="Arial"/>
          <w:szCs w:val="20"/>
        </w:rPr>
        <w:t>iñals</w:t>
      </w:r>
      <w:r w:rsidRPr="00483C54">
        <w:rPr>
          <w:rFonts w:ascii="Arial" w:hAnsi="Arial" w:cs="Arial"/>
          <w:szCs w:val="20"/>
        </w:rPr>
        <w:tab/>
        <w:t xml:space="preserve">: </w:t>
      </w:r>
      <w:r w:rsidRPr="00483C54">
        <w:rPr>
          <w:rFonts w:ascii="Arial" w:hAnsi="Arial" w:cs="Arial"/>
          <w:szCs w:val="20"/>
        </w:rPr>
        <w:tab/>
      </w:r>
      <w:r w:rsidR="00211910" w:rsidRPr="00483C54">
        <w:rPr>
          <w:rFonts w:ascii="Arial" w:hAnsi="Arial" w:cs="Arial"/>
          <w:rPrChange w:id="0" w:author="Kim Wantae" w:date="2023-10-16T21:07:00Z">
            <w:rPr/>
          </w:rPrChange>
        </w:rPr>
        <w:t>vinals@umn.edu</w:t>
      </w:r>
      <w:r w:rsidR="00211910" w:rsidRPr="00483C54">
        <w:rPr>
          <w:rFonts w:ascii="Arial" w:hAnsi="Arial" w:cs="Arial"/>
        </w:rPr>
        <w:t>  </w:t>
      </w:r>
    </w:p>
    <w:p w14:paraId="4F137CB6" w14:textId="12559A96" w:rsidR="00211910" w:rsidRPr="00483C54" w:rsidRDefault="002223E4" w:rsidP="00C9618E">
      <w:pPr>
        <w:rPr>
          <w:rFonts w:ascii="Arial" w:hAnsi="Arial" w:cs="Arial"/>
          <w:szCs w:val="20"/>
        </w:rPr>
      </w:pPr>
      <w:r w:rsidRPr="00483C54">
        <w:rPr>
          <w:rFonts w:ascii="Arial" w:hAnsi="Arial" w:cs="Arial"/>
          <w:szCs w:val="20"/>
        </w:rPr>
        <w:t>Dae Seok Kim</w:t>
      </w:r>
      <w:r w:rsidRPr="00483C54">
        <w:rPr>
          <w:rFonts w:ascii="Arial" w:hAnsi="Arial" w:cs="Arial"/>
          <w:szCs w:val="20"/>
        </w:rPr>
        <w:tab/>
        <w:t>:</w:t>
      </w:r>
      <w:r w:rsidRPr="00483C54">
        <w:rPr>
          <w:rFonts w:ascii="Arial" w:hAnsi="Arial" w:cs="Arial"/>
          <w:szCs w:val="20"/>
        </w:rPr>
        <w:tab/>
      </w:r>
      <w:r w:rsidR="00211910" w:rsidRPr="00483C54">
        <w:rPr>
          <w:rFonts w:ascii="Arial" w:hAnsi="Arial" w:cs="Arial"/>
          <w:rPrChange w:id="1" w:author="Kim Wantae" w:date="2023-10-16T21:07:00Z">
            <w:rPr/>
          </w:rPrChange>
        </w:rPr>
        <w:t>daeseok@pknu.ac.kr</w:t>
      </w:r>
    </w:p>
    <w:p w14:paraId="2ED0959B" w14:textId="2D74D77C" w:rsidR="00211910" w:rsidRPr="00483C54" w:rsidRDefault="002223E4" w:rsidP="00C9618E">
      <w:pPr>
        <w:rPr>
          <w:rFonts w:ascii="Arial" w:hAnsi="Arial" w:cs="Arial"/>
          <w:szCs w:val="20"/>
        </w:rPr>
      </w:pPr>
      <w:r w:rsidRPr="00483C54">
        <w:rPr>
          <w:rFonts w:ascii="Arial" w:hAnsi="Arial" w:cs="Arial"/>
          <w:szCs w:val="20"/>
        </w:rPr>
        <w:t>Dong Ki Yoon</w:t>
      </w:r>
      <w:r w:rsidRPr="00483C54">
        <w:rPr>
          <w:rFonts w:ascii="Arial" w:hAnsi="Arial" w:cs="Arial"/>
          <w:szCs w:val="20"/>
        </w:rPr>
        <w:tab/>
        <w:t>:</w:t>
      </w:r>
      <w:r w:rsidRPr="00483C54">
        <w:rPr>
          <w:rFonts w:ascii="Arial" w:hAnsi="Arial" w:cs="Arial"/>
          <w:szCs w:val="20"/>
        </w:rPr>
        <w:tab/>
      </w:r>
      <w:r w:rsidR="00211910" w:rsidRPr="00483C54">
        <w:rPr>
          <w:rFonts w:ascii="Arial" w:hAnsi="Arial" w:cs="Arial"/>
          <w:szCs w:val="20"/>
        </w:rPr>
        <w:t>nandk@kaist.ac.kr</w:t>
      </w:r>
    </w:p>
    <w:p w14:paraId="65CD4222" w14:textId="77777777" w:rsidR="00ED7CA9" w:rsidRPr="00E12933" w:rsidRDefault="00ED7CA9" w:rsidP="00C9618E">
      <w:pPr>
        <w:rPr>
          <w:rFonts w:ascii="Arial" w:hAnsi="Arial" w:cs="Arial"/>
          <w:b/>
          <w:szCs w:val="20"/>
        </w:rPr>
      </w:pPr>
    </w:p>
    <w:p w14:paraId="2A6EA343" w14:textId="77777777" w:rsidR="0077389C" w:rsidRPr="00E12933" w:rsidRDefault="002E7200" w:rsidP="00C9618E">
      <w:pPr>
        <w:rPr>
          <w:rFonts w:ascii="Arial" w:hAnsi="Arial" w:cs="Arial"/>
          <w:b/>
          <w:szCs w:val="20"/>
        </w:rPr>
      </w:pPr>
      <w:r w:rsidRPr="00E12933">
        <w:rPr>
          <w:rFonts w:ascii="Arial" w:hAnsi="Arial" w:cs="Arial"/>
          <w:b/>
          <w:szCs w:val="20"/>
        </w:rPr>
        <w:t xml:space="preserve">Author Contributions: </w:t>
      </w:r>
    </w:p>
    <w:p w14:paraId="00E05D5A" w14:textId="07DECA78" w:rsidR="00ED7CA9" w:rsidRPr="00E12933" w:rsidRDefault="0077389C" w:rsidP="00C9618E">
      <w:pPr>
        <w:rPr>
          <w:rFonts w:ascii="Arial" w:hAnsi="Arial" w:cs="Arial"/>
          <w:szCs w:val="20"/>
        </w:rPr>
      </w:pPr>
      <w:r w:rsidRPr="00E12933">
        <w:rPr>
          <w:rFonts w:ascii="Arial" w:hAnsi="Arial" w:cs="Arial"/>
          <w:szCs w:val="20"/>
        </w:rPr>
        <w:t>W.K., E.V., P.L., J.V., D.S.K., D.K.Y. designed research. W.K., E.V. performed research. W.K., E.V., P.L., J.V., D.S.K., D.K.Y. wrote the paper.</w:t>
      </w:r>
    </w:p>
    <w:p w14:paraId="444D382D" w14:textId="77777777" w:rsidR="0077389C" w:rsidRPr="00E12933" w:rsidRDefault="0077389C" w:rsidP="00C9618E">
      <w:pPr>
        <w:rPr>
          <w:rFonts w:ascii="Arial" w:hAnsi="Arial" w:cs="Arial"/>
          <w:b/>
          <w:szCs w:val="20"/>
        </w:rPr>
      </w:pPr>
    </w:p>
    <w:p w14:paraId="1E254B2B" w14:textId="5B3D5FFE" w:rsidR="002E7200" w:rsidRPr="00E12933" w:rsidRDefault="002E7200" w:rsidP="00C9618E">
      <w:pPr>
        <w:rPr>
          <w:rFonts w:ascii="Arial" w:hAnsi="Arial" w:cs="Arial"/>
          <w:szCs w:val="20"/>
        </w:rPr>
      </w:pPr>
      <w:r w:rsidRPr="00E12933">
        <w:rPr>
          <w:rFonts w:ascii="Arial" w:hAnsi="Arial" w:cs="Arial"/>
          <w:b/>
          <w:szCs w:val="20"/>
        </w:rPr>
        <w:t xml:space="preserve">Competing Interest Statement: </w:t>
      </w:r>
    </w:p>
    <w:p w14:paraId="1F504D96" w14:textId="10483CAC" w:rsidR="0077389C" w:rsidRPr="00E12933" w:rsidRDefault="0077389C" w:rsidP="00C9618E">
      <w:pPr>
        <w:rPr>
          <w:rFonts w:ascii="Arial" w:hAnsi="Arial" w:cs="Arial"/>
          <w:szCs w:val="20"/>
        </w:rPr>
      </w:pPr>
      <w:r w:rsidRPr="00E12933">
        <w:rPr>
          <w:rFonts w:ascii="Arial" w:hAnsi="Arial" w:cs="Arial"/>
          <w:szCs w:val="20"/>
        </w:rPr>
        <w:t>The authors declare no competing interest.</w:t>
      </w:r>
    </w:p>
    <w:p w14:paraId="1AC2D8D0" w14:textId="77777777" w:rsidR="00ED7CA9" w:rsidRPr="00E12933" w:rsidRDefault="00ED7CA9" w:rsidP="00C9618E">
      <w:pPr>
        <w:rPr>
          <w:rFonts w:ascii="Arial" w:hAnsi="Arial" w:cs="Arial"/>
          <w:b/>
          <w:szCs w:val="20"/>
        </w:rPr>
      </w:pPr>
    </w:p>
    <w:p w14:paraId="4C1B3F76" w14:textId="77777777" w:rsidR="00AE264C" w:rsidRPr="00E12933" w:rsidRDefault="002E7200" w:rsidP="00C9618E">
      <w:pPr>
        <w:rPr>
          <w:rFonts w:ascii="Arial" w:hAnsi="Arial" w:cs="Arial"/>
          <w:b/>
          <w:szCs w:val="20"/>
        </w:rPr>
      </w:pPr>
      <w:r w:rsidRPr="00E12933">
        <w:rPr>
          <w:rFonts w:ascii="Arial" w:hAnsi="Arial" w:cs="Arial"/>
          <w:b/>
          <w:szCs w:val="20"/>
        </w:rPr>
        <w:t xml:space="preserve">Classification: </w:t>
      </w:r>
    </w:p>
    <w:p w14:paraId="04F2E35A" w14:textId="173BCDBE" w:rsidR="00AE264C" w:rsidRPr="00E12933" w:rsidRDefault="00AE264C" w:rsidP="00C9618E">
      <w:pPr>
        <w:rPr>
          <w:rFonts w:ascii="Arial" w:hAnsi="Arial" w:cs="Arial"/>
          <w:bCs/>
          <w:szCs w:val="20"/>
        </w:rPr>
      </w:pPr>
      <w:r w:rsidRPr="00E12933">
        <w:rPr>
          <w:rFonts w:ascii="Arial" w:hAnsi="Arial" w:cs="Arial"/>
          <w:bCs/>
          <w:szCs w:val="20"/>
        </w:rPr>
        <w:t>Physical Sciences - Chemistry</w:t>
      </w:r>
    </w:p>
    <w:p w14:paraId="4288A71A" w14:textId="77777777" w:rsidR="002E7200" w:rsidRPr="00E12933" w:rsidRDefault="002E7200" w:rsidP="00C9618E">
      <w:pPr>
        <w:rPr>
          <w:rFonts w:ascii="Arial" w:hAnsi="Arial" w:cs="Arial"/>
          <w:szCs w:val="20"/>
        </w:rPr>
      </w:pPr>
    </w:p>
    <w:p w14:paraId="6C1F373F" w14:textId="65CA59C3" w:rsidR="002E7200" w:rsidRPr="00E12933" w:rsidRDefault="002E7200" w:rsidP="00C9618E">
      <w:pPr>
        <w:rPr>
          <w:rFonts w:ascii="Arial" w:hAnsi="Arial" w:cs="Arial"/>
          <w:szCs w:val="20"/>
        </w:rPr>
      </w:pPr>
      <w:r w:rsidRPr="00E12933">
        <w:rPr>
          <w:rFonts w:ascii="Arial" w:hAnsi="Arial" w:cs="Arial"/>
          <w:b/>
          <w:szCs w:val="20"/>
        </w:rPr>
        <w:t xml:space="preserve">Keywords: </w:t>
      </w:r>
      <w:r w:rsidR="0077389C" w:rsidRPr="00E12933">
        <w:rPr>
          <w:rFonts w:ascii="Arial" w:hAnsi="Arial" w:cs="Arial"/>
          <w:szCs w:val="20"/>
        </w:rPr>
        <w:t>s</w:t>
      </w:r>
      <w:r w:rsidRPr="00E12933">
        <w:rPr>
          <w:rFonts w:ascii="Arial" w:hAnsi="Arial" w:cs="Arial"/>
          <w:szCs w:val="20"/>
        </w:rPr>
        <w:t>mectic liquid crystal, toric focal conic domain, sublimation, surface tension</w:t>
      </w:r>
    </w:p>
    <w:p w14:paraId="27AF15D4" w14:textId="77777777" w:rsidR="002E7200" w:rsidRPr="00E12933" w:rsidRDefault="002E7200" w:rsidP="00C9618E">
      <w:pPr>
        <w:rPr>
          <w:rFonts w:ascii="Arial" w:hAnsi="Arial" w:cs="Arial"/>
          <w:b/>
          <w:szCs w:val="20"/>
        </w:rPr>
      </w:pPr>
    </w:p>
    <w:p w14:paraId="00631BB3" w14:textId="77777777" w:rsidR="00C758AC" w:rsidRPr="00E12933" w:rsidRDefault="002E7200" w:rsidP="00C9618E">
      <w:pPr>
        <w:rPr>
          <w:rFonts w:ascii="Arial" w:hAnsi="Arial" w:cs="Arial"/>
          <w:b/>
          <w:szCs w:val="20"/>
        </w:rPr>
      </w:pPr>
      <w:r w:rsidRPr="00E12933">
        <w:rPr>
          <w:rFonts w:ascii="Arial" w:hAnsi="Arial" w:cs="Arial"/>
          <w:b/>
          <w:szCs w:val="20"/>
        </w:rPr>
        <w:t>This PDF file includes:</w:t>
      </w:r>
    </w:p>
    <w:p w14:paraId="48532558" w14:textId="563D1533" w:rsidR="00C758AC" w:rsidRPr="00E12933" w:rsidRDefault="002E7200" w:rsidP="00C9618E">
      <w:pPr>
        <w:ind w:firstLine="800"/>
        <w:rPr>
          <w:rFonts w:ascii="Arial" w:hAnsi="Arial" w:cs="Arial"/>
          <w:b/>
          <w:szCs w:val="20"/>
        </w:rPr>
      </w:pPr>
      <w:r w:rsidRPr="00E12933">
        <w:rPr>
          <w:rFonts w:ascii="Arial" w:hAnsi="Arial" w:cs="Arial"/>
          <w:szCs w:val="20"/>
        </w:rPr>
        <w:t>Main Text</w:t>
      </w:r>
    </w:p>
    <w:p w14:paraId="78A6F905" w14:textId="0B8D1F53" w:rsidR="002223E4" w:rsidRPr="00E12933" w:rsidRDefault="002E7200" w:rsidP="00C9618E">
      <w:pPr>
        <w:ind w:firstLine="800"/>
        <w:rPr>
          <w:rFonts w:ascii="Arial" w:hAnsi="Arial" w:cs="Arial"/>
          <w:i/>
          <w:sz w:val="18"/>
          <w:szCs w:val="18"/>
        </w:rPr>
      </w:pPr>
      <w:r w:rsidRPr="00E12933">
        <w:rPr>
          <w:rFonts w:ascii="Arial" w:hAnsi="Arial" w:cs="Arial"/>
          <w:szCs w:val="20"/>
        </w:rPr>
        <w:t>Figures 1 to 5</w:t>
      </w:r>
    </w:p>
    <w:p w14:paraId="38AC328C" w14:textId="77777777" w:rsidR="002223E4" w:rsidRPr="00E12933" w:rsidRDefault="002223E4" w:rsidP="00C9618E">
      <w:pPr>
        <w:rPr>
          <w:rFonts w:ascii="Arial" w:hAnsi="Arial" w:cs="Arial"/>
          <w:sz w:val="36"/>
          <w:szCs w:val="36"/>
        </w:rPr>
      </w:pPr>
    </w:p>
    <w:p w14:paraId="411BF6C2" w14:textId="77777777" w:rsidR="002223E4" w:rsidRPr="00E12933" w:rsidRDefault="002223E4" w:rsidP="00C9618E">
      <w:pPr>
        <w:pBdr>
          <w:top w:val="nil"/>
          <w:left w:val="nil"/>
          <w:bottom w:val="nil"/>
          <w:right w:val="nil"/>
          <w:between w:val="nil"/>
        </w:pBdr>
        <w:spacing w:line="276" w:lineRule="auto"/>
        <w:rPr>
          <w:sz w:val="36"/>
          <w:szCs w:val="36"/>
        </w:rPr>
        <w:sectPr w:rsidR="002223E4" w:rsidRPr="00E12933">
          <w:headerReference w:type="default" r:id="rId9"/>
          <w:footerReference w:type="default" r:id="rId10"/>
          <w:pgSz w:w="12240" w:h="15840"/>
          <w:pgMar w:top="1440" w:right="1800" w:bottom="1440" w:left="1800" w:header="720" w:footer="720" w:gutter="0"/>
          <w:pgNumType w:start="1"/>
          <w:cols w:space="720"/>
        </w:sectPr>
      </w:pPr>
      <w:r w:rsidRPr="00E12933">
        <w:rPr>
          <w:rFonts w:ascii="Arial" w:hAnsi="Arial" w:cs="Arial"/>
        </w:rPr>
        <w:br w:type="page"/>
      </w:r>
    </w:p>
    <w:p w14:paraId="49223A20" w14:textId="77777777" w:rsidR="007A5BF7" w:rsidRPr="00E12933" w:rsidRDefault="007A5BF7" w:rsidP="00C9618E">
      <w:pPr>
        <w:pStyle w:val="a3"/>
        <w:jc w:val="both"/>
        <w:rPr>
          <w:rFonts w:ascii="Arial" w:hAnsi="Arial" w:cs="Arial"/>
          <w:b/>
          <w:bCs/>
        </w:rPr>
      </w:pPr>
      <w:r w:rsidRPr="00E12933">
        <w:rPr>
          <w:rFonts w:ascii="Arial" w:hAnsi="Arial" w:cs="Arial"/>
          <w:b/>
          <w:bCs/>
        </w:rPr>
        <w:lastRenderedPageBreak/>
        <w:t>Abstract</w:t>
      </w:r>
    </w:p>
    <w:p w14:paraId="63CAAA54" w14:textId="46DDD6AD" w:rsidR="00B343E9" w:rsidRPr="00E12933" w:rsidRDefault="0027326D" w:rsidP="00C9618E">
      <w:pPr>
        <w:pStyle w:val="a3"/>
        <w:ind w:firstLineChars="50" w:firstLine="100"/>
        <w:jc w:val="both"/>
        <w:rPr>
          <w:rFonts w:ascii="Arial" w:hAnsi="Arial" w:cs="Arial"/>
          <w:sz w:val="20"/>
          <w:szCs w:val="20"/>
        </w:rPr>
      </w:pPr>
      <w:r w:rsidRPr="00E12933">
        <w:rPr>
          <w:rFonts w:ascii="Arial" w:hAnsi="Arial" w:cs="Arial"/>
          <w:sz w:val="20"/>
          <w:szCs w:val="20"/>
        </w:rPr>
        <w:t xml:space="preserve">Toric Focal Conic Domains (TFCDs) in smectic liquid crystals exhibit distinct topological characteristics, featuring torus-shaped molecular alignment patterns with rotational symmetry around a central core. </w:t>
      </w:r>
      <w:r w:rsidR="007F632C" w:rsidRPr="00E12933">
        <w:rPr>
          <w:rFonts w:ascii="Arial" w:hAnsi="Arial" w:cs="Arial"/>
          <w:sz w:val="20"/>
          <w:szCs w:val="20"/>
        </w:rPr>
        <w:t>TFCDs</w:t>
      </w:r>
      <w:r w:rsidR="00785BBA" w:rsidRPr="00E12933">
        <w:rPr>
          <w:rFonts w:ascii="Arial" w:hAnsi="Arial" w:cs="Arial"/>
          <w:sz w:val="20"/>
          <w:szCs w:val="20"/>
        </w:rPr>
        <w:t xml:space="preserve"> </w:t>
      </w:r>
      <w:r w:rsidR="007F632C" w:rsidRPr="00E12933">
        <w:rPr>
          <w:rFonts w:ascii="Arial" w:hAnsi="Arial" w:cs="Arial"/>
          <w:sz w:val="20"/>
          <w:szCs w:val="20"/>
        </w:rPr>
        <w:t xml:space="preserve">have attracted much interest due to their unique topological </w:t>
      </w:r>
      <w:r w:rsidRPr="00E12933">
        <w:rPr>
          <w:rFonts w:ascii="Arial" w:hAnsi="Arial" w:cs="Arial"/>
          <w:sz w:val="20"/>
          <w:szCs w:val="20"/>
        </w:rPr>
        <w:t xml:space="preserve">structures and </w:t>
      </w:r>
      <w:r w:rsidR="007F632C" w:rsidRPr="00E12933">
        <w:rPr>
          <w:rFonts w:ascii="Arial" w:hAnsi="Arial" w:cs="Arial"/>
          <w:sz w:val="20"/>
          <w:szCs w:val="20"/>
        </w:rPr>
        <w:t>properties</w:t>
      </w:r>
      <w:r w:rsidRPr="00E12933">
        <w:rPr>
          <w:rFonts w:ascii="Arial" w:hAnsi="Arial" w:cs="Arial"/>
          <w:sz w:val="20"/>
          <w:szCs w:val="20"/>
        </w:rPr>
        <w:t xml:space="preserve">, enabling not only fundamental studies but also </w:t>
      </w:r>
      <w:r w:rsidR="007F632C" w:rsidRPr="00E12933">
        <w:rPr>
          <w:rFonts w:ascii="Arial" w:hAnsi="Arial" w:cs="Arial"/>
          <w:sz w:val="20"/>
          <w:szCs w:val="20"/>
        </w:rPr>
        <w:t xml:space="preserve">potential applications in </w:t>
      </w:r>
      <w:r w:rsidRPr="00E12933">
        <w:rPr>
          <w:rFonts w:ascii="Arial" w:hAnsi="Arial" w:cs="Arial"/>
          <w:sz w:val="20"/>
          <w:szCs w:val="20"/>
        </w:rPr>
        <w:t>liquid crystal (</w:t>
      </w:r>
      <w:r w:rsidR="007F632C" w:rsidRPr="00E12933">
        <w:rPr>
          <w:rFonts w:ascii="Arial" w:hAnsi="Arial" w:cs="Arial"/>
          <w:sz w:val="20"/>
          <w:szCs w:val="20"/>
        </w:rPr>
        <w:t>LC</w:t>
      </w:r>
      <w:r w:rsidRPr="00E12933">
        <w:rPr>
          <w:rFonts w:ascii="Arial" w:hAnsi="Arial" w:cs="Arial"/>
          <w:sz w:val="20"/>
          <w:szCs w:val="20"/>
        </w:rPr>
        <w:t>)</w:t>
      </w:r>
      <w:r w:rsidR="007F632C" w:rsidRPr="00E12933">
        <w:rPr>
          <w:rFonts w:ascii="Arial" w:hAnsi="Arial" w:cs="Arial"/>
          <w:sz w:val="20"/>
          <w:szCs w:val="20"/>
        </w:rPr>
        <w:t xml:space="preserve">-based devices. </w:t>
      </w:r>
      <w:r w:rsidR="004D0F68" w:rsidRPr="00E12933">
        <w:rPr>
          <w:rFonts w:ascii="Arial" w:hAnsi="Arial" w:cs="Arial"/>
          <w:sz w:val="20"/>
          <w:szCs w:val="20"/>
        </w:rPr>
        <w:t>Here, we investigated the precise spatial control of TFCDs arrangement using micropatterns and sublimation of TFCDs to estimate the energy states of the torus-like structures. Through simulations, we observed that the arrangement of TFCDs strongly depends on the shape of the topographies of underlying substrates. To accurately estimate the energetic effects of non-zero eccentricity and evaluate their thermodynamic stability, we propose</w:t>
      </w:r>
      <w:del w:id="2" w:author="Perry H Leo" w:date="2023-10-18T10:20:00Z">
        <w:r w:rsidR="004D0F68" w:rsidRPr="00E12933" w:rsidDel="00EA159C">
          <w:rPr>
            <w:rFonts w:ascii="Arial" w:hAnsi="Arial" w:cs="Arial"/>
            <w:sz w:val="20"/>
            <w:szCs w:val="20"/>
          </w:rPr>
          <w:delText>d</w:delText>
        </w:r>
      </w:del>
      <w:r w:rsidR="004D0F68" w:rsidRPr="00E12933">
        <w:rPr>
          <w:rFonts w:ascii="Arial" w:hAnsi="Arial" w:cs="Arial"/>
          <w:sz w:val="20"/>
          <w:szCs w:val="20"/>
        </w:rPr>
        <w:t xml:space="preserve"> a geometric model. Our findings provide valuable insights into the behavior of smectic LCs, offering opportunities for </w:t>
      </w:r>
      <w:del w:id="3" w:author="Dong Ki Yoon" w:date="2023-11-03T13:31:00Z">
        <w:r w:rsidR="004D0F68" w:rsidRPr="00E12933" w:rsidDel="00C51CE3">
          <w:rPr>
            <w:rFonts w:ascii="Arial" w:hAnsi="Arial" w:cs="Arial"/>
            <w:sz w:val="20"/>
            <w:szCs w:val="20"/>
          </w:rPr>
          <w:delText>the development of</w:delText>
        </w:r>
      </w:del>
      <w:ins w:id="4" w:author="Dong Ki Yoon" w:date="2023-11-03T13:31:00Z">
        <w:r w:rsidR="00C51CE3">
          <w:rPr>
            <w:rFonts w:ascii="Arial" w:hAnsi="Arial" w:cs="Arial"/>
            <w:sz w:val="20"/>
            <w:szCs w:val="20"/>
          </w:rPr>
          <w:t>developing</w:t>
        </w:r>
      </w:ins>
      <w:r w:rsidR="004D0F68" w:rsidRPr="00E12933">
        <w:rPr>
          <w:rFonts w:ascii="Arial" w:hAnsi="Arial" w:cs="Arial"/>
          <w:sz w:val="20"/>
          <w:szCs w:val="20"/>
        </w:rPr>
        <w:t xml:space="preserve"> novel LC-based devices with precise control over their topological properties.</w:t>
      </w:r>
    </w:p>
    <w:p w14:paraId="1162D189" w14:textId="77777777" w:rsidR="00B343E9" w:rsidRPr="00E12933" w:rsidRDefault="005F28F9" w:rsidP="00C9618E">
      <w:pPr>
        <w:pStyle w:val="a3"/>
        <w:jc w:val="both"/>
        <w:rPr>
          <w:rFonts w:ascii="Arial" w:hAnsi="Arial" w:cs="Arial"/>
          <w:b/>
        </w:rPr>
      </w:pPr>
      <w:r w:rsidRPr="00E12933">
        <w:rPr>
          <w:rFonts w:ascii="Arial" w:hAnsi="Arial" w:cs="Arial"/>
          <w:b/>
        </w:rPr>
        <w:t>Significance Statement</w:t>
      </w:r>
    </w:p>
    <w:p w14:paraId="0FA732BA" w14:textId="20002CCC" w:rsidR="008148F9" w:rsidRPr="00E12933" w:rsidRDefault="008148F9" w:rsidP="008148F9">
      <w:pPr>
        <w:pStyle w:val="a3"/>
        <w:ind w:firstLineChars="50" w:firstLine="100"/>
        <w:jc w:val="both"/>
        <w:rPr>
          <w:rFonts w:ascii="Arial" w:hAnsi="Arial" w:cs="Arial"/>
          <w:sz w:val="20"/>
          <w:szCs w:val="20"/>
        </w:rPr>
      </w:pPr>
      <w:r w:rsidRPr="002D316E">
        <w:rPr>
          <w:rFonts w:ascii="Arial" w:hAnsi="Arial" w:cs="Arial"/>
          <w:color w:val="000000" w:themeColor="text1"/>
          <w:sz w:val="20"/>
          <w:szCs w:val="20"/>
          <w:rPrChange w:id="5" w:author="Kim Wantae" w:date="2023-09-27T11:26:00Z">
            <w:rPr>
              <w:rFonts w:ascii="Arial" w:hAnsi="Arial" w:cs="Arial"/>
              <w:color w:val="FF0000"/>
              <w:sz w:val="20"/>
              <w:szCs w:val="20"/>
            </w:rPr>
          </w:rPrChange>
        </w:rPr>
        <w:t xml:space="preserve">While </w:t>
      </w:r>
      <w:del w:id="6" w:author="Dong Ki Yoon" w:date="2023-11-03T13:29:00Z">
        <w:r w:rsidRPr="002D316E" w:rsidDel="00C51CE3">
          <w:rPr>
            <w:rFonts w:ascii="Arial" w:hAnsi="Arial" w:cs="Arial"/>
            <w:color w:val="000000" w:themeColor="text1"/>
            <w:sz w:val="20"/>
            <w:szCs w:val="20"/>
            <w:rPrChange w:id="7" w:author="Kim Wantae" w:date="2023-09-27T11:26:00Z">
              <w:rPr>
                <w:rFonts w:ascii="Arial" w:hAnsi="Arial" w:cs="Arial"/>
                <w:color w:val="FF0000"/>
                <w:sz w:val="20"/>
                <w:szCs w:val="20"/>
              </w:rPr>
            </w:rPrChange>
          </w:rPr>
          <w:delText>a</w:delText>
        </w:r>
        <w:r w:rsidR="00D2646F" w:rsidRPr="002D316E" w:rsidDel="00C51CE3">
          <w:rPr>
            <w:rFonts w:ascii="Arial" w:hAnsi="Arial" w:cs="Arial"/>
            <w:color w:val="000000" w:themeColor="text1"/>
            <w:sz w:val="20"/>
            <w:szCs w:val="20"/>
            <w:rPrChange w:id="8" w:author="Kim Wantae" w:date="2023-09-27T11:26:00Z">
              <w:rPr>
                <w:rFonts w:ascii="Arial" w:hAnsi="Arial" w:cs="Arial"/>
                <w:color w:val="FF0000"/>
                <w:sz w:val="20"/>
                <w:szCs w:val="20"/>
              </w:rPr>
            </w:rPrChange>
          </w:rPr>
          <w:delText xml:space="preserve"> </w:delText>
        </w:r>
      </w:del>
      <w:r w:rsidR="00D2646F" w:rsidRPr="002D316E">
        <w:rPr>
          <w:rFonts w:ascii="Arial" w:hAnsi="Arial" w:cs="Arial"/>
          <w:color w:val="000000" w:themeColor="text1"/>
          <w:sz w:val="20"/>
          <w:szCs w:val="20"/>
          <w:rPrChange w:id="9" w:author="Kim Wantae" w:date="2023-09-27T11:26:00Z">
            <w:rPr>
              <w:rFonts w:ascii="Arial" w:hAnsi="Arial" w:cs="Arial"/>
              <w:color w:val="FF0000"/>
              <w:sz w:val="20"/>
              <w:szCs w:val="20"/>
            </w:rPr>
          </w:rPrChange>
        </w:rPr>
        <w:t xml:space="preserve">molecular evaporation of a material in </w:t>
      </w:r>
      <w:ins w:id="10" w:author="Perry H Leo" w:date="2023-10-18T10:21:00Z">
        <w:r w:rsidR="00EA159C">
          <w:rPr>
            <w:rFonts w:ascii="Arial" w:hAnsi="Arial" w:cs="Arial"/>
            <w:color w:val="000000" w:themeColor="text1"/>
            <w:sz w:val="20"/>
            <w:szCs w:val="20"/>
          </w:rPr>
          <w:t xml:space="preserve">an </w:t>
        </w:r>
      </w:ins>
      <w:r w:rsidR="00D2646F" w:rsidRPr="002D316E">
        <w:rPr>
          <w:rFonts w:ascii="Arial" w:hAnsi="Arial" w:cs="Arial"/>
          <w:color w:val="000000" w:themeColor="text1"/>
          <w:sz w:val="20"/>
          <w:szCs w:val="20"/>
          <w:rPrChange w:id="11" w:author="Kim Wantae" w:date="2023-09-27T11:26:00Z">
            <w:rPr>
              <w:rFonts w:ascii="Arial" w:hAnsi="Arial" w:cs="Arial"/>
              <w:color w:val="FF0000"/>
              <w:sz w:val="20"/>
              <w:szCs w:val="20"/>
            </w:rPr>
          </w:rPrChange>
        </w:rPr>
        <w:t>isotropic phase is</w:t>
      </w:r>
      <w:r w:rsidRPr="002D316E">
        <w:rPr>
          <w:rFonts w:ascii="Arial" w:hAnsi="Arial" w:cs="Arial"/>
          <w:color w:val="000000" w:themeColor="text1"/>
          <w:sz w:val="20"/>
          <w:szCs w:val="20"/>
          <w:rPrChange w:id="12" w:author="Kim Wantae" w:date="2023-09-27T11:26:00Z">
            <w:rPr>
              <w:rFonts w:ascii="Arial" w:hAnsi="Arial" w:cs="Arial"/>
              <w:color w:val="FF0000"/>
              <w:sz w:val="20"/>
              <w:szCs w:val="20"/>
            </w:rPr>
          </w:rPrChange>
        </w:rPr>
        <w:t xml:space="preserve"> </w:t>
      </w:r>
      <w:r w:rsidR="00D2646F" w:rsidRPr="002D316E">
        <w:rPr>
          <w:rFonts w:ascii="Arial" w:hAnsi="Arial" w:cs="Arial"/>
          <w:color w:val="000000" w:themeColor="text1"/>
          <w:sz w:val="20"/>
          <w:szCs w:val="20"/>
          <w:rPrChange w:id="13" w:author="Kim Wantae" w:date="2023-09-27T11:26:00Z">
            <w:rPr>
              <w:rFonts w:ascii="Arial" w:hAnsi="Arial" w:cs="Arial"/>
              <w:color w:val="FF0000"/>
              <w:sz w:val="20"/>
              <w:szCs w:val="20"/>
            </w:rPr>
          </w:rPrChange>
        </w:rPr>
        <w:t xml:space="preserve">naturally </w:t>
      </w:r>
      <w:r w:rsidRPr="002D316E">
        <w:rPr>
          <w:rFonts w:ascii="Arial" w:hAnsi="Arial" w:cs="Arial"/>
          <w:color w:val="000000" w:themeColor="text1"/>
          <w:sz w:val="20"/>
          <w:szCs w:val="20"/>
          <w:rPrChange w:id="14" w:author="Kim Wantae" w:date="2023-09-27T11:26:00Z">
            <w:rPr>
              <w:rFonts w:ascii="Arial" w:hAnsi="Arial" w:cs="Arial"/>
              <w:color w:val="FF0000"/>
              <w:sz w:val="20"/>
              <w:szCs w:val="20"/>
            </w:rPr>
          </w:rPrChange>
        </w:rPr>
        <w:t>observed</w:t>
      </w:r>
      <w:r w:rsidR="00D2646F" w:rsidRPr="002D316E">
        <w:rPr>
          <w:rFonts w:ascii="Arial" w:hAnsi="Arial" w:cs="Arial"/>
          <w:color w:val="000000" w:themeColor="text1"/>
          <w:sz w:val="20"/>
          <w:szCs w:val="20"/>
          <w:rPrChange w:id="15" w:author="Kim Wantae" w:date="2023-09-27T11:26:00Z">
            <w:rPr>
              <w:rFonts w:ascii="Arial" w:hAnsi="Arial" w:cs="Arial"/>
              <w:color w:val="FF0000"/>
              <w:sz w:val="20"/>
              <w:szCs w:val="20"/>
            </w:rPr>
          </w:rPrChange>
        </w:rPr>
        <w:t>,</w:t>
      </w:r>
      <w:r w:rsidR="00EF4CF6" w:rsidRPr="002D316E">
        <w:rPr>
          <w:rFonts w:ascii="Arial" w:hAnsi="Arial" w:cs="Arial"/>
          <w:color w:val="000000" w:themeColor="text1"/>
          <w:sz w:val="20"/>
          <w:szCs w:val="20"/>
          <w:rPrChange w:id="16" w:author="Kim Wantae" w:date="2023-09-27T11:26:00Z">
            <w:rPr>
              <w:rFonts w:ascii="Arial" w:hAnsi="Arial" w:cs="Arial"/>
              <w:color w:val="FF0000"/>
              <w:sz w:val="20"/>
              <w:szCs w:val="20"/>
            </w:rPr>
          </w:rPrChange>
        </w:rPr>
        <w:t xml:space="preserve"> </w:t>
      </w:r>
      <w:r w:rsidR="00D2646F" w:rsidRPr="002D316E">
        <w:rPr>
          <w:rFonts w:ascii="Arial" w:hAnsi="Arial" w:cs="Arial"/>
          <w:color w:val="000000" w:themeColor="text1"/>
          <w:sz w:val="20"/>
          <w:szCs w:val="20"/>
          <w:rPrChange w:id="17" w:author="Kim Wantae" w:date="2023-09-27T11:26:00Z">
            <w:rPr>
              <w:rFonts w:ascii="Arial" w:hAnsi="Arial" w:cs="Arial"/>
              <w:color w:val="FF0000"/>
              <w:sz w:val="20"/>
              <w:szCs w:val="20"/>
            </w:rPr>
          </w:rPrChange>
        </w:rPr>
        <w:t xml:space="preserve">evaporation in </w:t>
      </w:r>
      <w:ins w:id="18" w:author="Perry H Leo" w:date="2023-10-18T10:21:00Z">
        <w:r w:rsidR="00EA159C">
          <w:rPr>
            <w:rFonts w:ascii="Arial" w:hAnsi="Arial" w:cs="Arial"/>
            <w:color w:val="000000" w:themeColor="text1"/>
            <w:sz w:val="20"/>
            <w:szCs w:val="20"/>
          </w:rPr>
          <w:t xml:space="preserve">an </w:t>
        </w:r>
      </w:ins>
      <w:r w:rsidR="00D2646F" w:rsidRPr="002D316E">
        <w:rPr>
          <w:rFonts w:ascii="Arial" w:hAnsi="Arial" w:cs="Arial"/>
          <w:color w:val="000000" w:themeColor="text1"/>
          <w:sz w:val="20"/>
          <w:szCs w:val="20"/>
          <w:rPrChange w:id="19" w:author="Kim Wantae" w:date="2023-09-27T11:26:00Z">
            <w:rPr>
              <w:rFonts w:ascii="Arial" w:hAnsi="Arial" w:cs="Arial"/>
              <w:color w:val="FF0000"/>
              <w:sz w:val="20"/>
              <w:szCs w:val="20"/>
            </w:rPr>
          </w:rPrChange>
        </w:rPr>
        <w:t xml:space="preserve">ordered state, </w:t>
      </w:r>
      <w:del w:id="20" w:author="Perry H Leo" w:date="2023-10-18T10:21:00Z">
        <w:r w:rsidR="00D2646F" w:rsidRPr="002D316E" w:rsidDel="00EA159C">
          <w:rPr>
            <w:rFonts w:ascii="Arial" w:hAnsi="Arial" w:cs="Arial"/>
            <w:color w:val="000000" w:themeColor="text1"/>
            <w:sz w:val="20"/>
            <w:szCs w:val="20"/>
            <w:rPrChange w:id="21" w:author="Kim Wantae" w:date="2023-09-27T11:26:00Z">
              <w:rPr>
                <w:rFonts w:ascii="Arial" w:hAnsi="Arial" w:cs="Arial"/>
                <w:color w:val="FF0000"/>
                <w:sz w:val="20"/>
                <w:szCs w:val="20"/>
              </w:rPr>
            </w:rPrChange>
          </w:rPr>
          <w:delText>that is</w:delText>
        </w:r>
      </w:del>
      <w:ins w:id="22" w:author="Perry H Leo" w:date="2023-10-18T10:21:00Z">
        <w:r w:rsidR="00EA159C">
          <w:rPr>
            <w:rFonts w:ascii="Arial" w:hAnsi="Arial" w:cs="Arial"/>
            <w:color w:val="000000" w:themeColor="text1"/>
            <w:sz w:val="20"/>
            <w:szCs w:val="20"/>
          </w:rPr>
          <w:t>i.e.</w:t>
        </w:r>
      </w:ins>
      <w:r w:rsidR="00D2646F" w:rsidRPr="002D316E">
        <w:rPr>
          <w:rFonts w:ascii="Arial" w:hAnsi="Arial" w:cs="Arial"/>
          <w:color w:val="000000" w:themeColor="text1"/>
          <w:sz w:val="20"/>
          <w:szCs w:val="20"/>
          <w:rPrChange w:id="23" w:author="Kim Wantae" w:date="2023-09-27T11:26:00Z">
            <w:rPr>
              <w:rFonts w:ascii="Arial" w:hAnsi="Arial" w:cs="Arial"/>
              <w:color w:val="FF0000"/>
              <w:sz w:val="20"/>
              <w:szCs w:val="20"/>
            </w:rPr>
          </w:rPrChange>
        </w:rPr>
        <w:t xml:space="preserve"> sublimation, occurs in relatively few materials. Furthermore, </w:t>
      </w:r>
      <w:del w:id="24" w:author="Perry H Leo" w:date="2023-10-18T10:22:00Z">
        <w:r w:rsidR="00D2646F" w:rsidRPr="002D316E" w:rsidDel="00EA159C">
          <w:rPr>
            <w:rFonts w:ascii="Arial" w:hAnsi="Arial" w:cs="Arial"/>
            <w:color w:val="000000" w:themeColor="text1"/>
            <w:sz w:val="20"/>
            <w:szCs w:val="20"/>
            <w:rPrChange w:id="25" w:author="Kim Wantae" w:date="2023-09-27T11:26:00Z">
              <w:rPr>
                <w:rFonts w:ascii="Arial" w:hAnsi="Arial" w:cs="Arial"/>
                <w:color w:val="FF0000"/>
                <w:sz w:val="20"/>
                <w:szCs w:val="20"/>
              </w:rPr>
            </w:rPrChange>
          </w:rPr>
          <w:delText xml:space="preserve">a </w:delText>
        </w:r>
      </w:del>
      <w:r w:rsidR="00D2646F" w:rsidRPr="002D316E">
        <w:rPr>
          <w:rFonts w:ascii="Arial" w:hAnsi="Arial" w:cs="Arial"/>
          <w:color w:val="000000" w:themeColor="text1"/>
          <w:sz w:val="20"/>
          <w:szCs w:val="20"/>
          <w:rPrChange w:id="26" w:author="Kim Wantae" w:date="2023-09-27T11:26:00Z">
            <w:rPr>
              <w:rFonts w:ascii="Arial" w:hAnsi="Arial" w:cs="Arial"/>
              <w:color w:val="FF0000"/>
              <w:sz w:val="20"/>
              <w:szCs w:val="20"/>
            </w:rPr>
          </w:rPrChange>
        </w:rPr>
        <w:t xml:space="preserve">molecular sublimation in </w:t>
      </w:r>
      <w:ins w:id="27" w:author="Dong Ki Yoon" w:date="2023-11-03T13:29:00Z">
        <w:r w:rsidR="00C51CE3">
          <w:rPr>
            <w:rFonts w:ascii="Arial" w:hAnsi="Arial" w:cs="Arial"/>
            <w:color w:val="000000" w:themeColor="text1"/>
            <w:sz w:val="20"/>
            <w:szCs w:val="20"/>
          </w:rPr>
          <w:t xml:space="preserve">the </w:t>
        </w:r>
      </w:ins>
      <w:r w:rsidR="00D2646F" w:rsidRPr="002D316E">
        <w:rPr>
          <w:rFonts w:ascii="Arial" w:hAnsi="Arial" w:cs="Arial"/>
          <w:color w:val="000000" w:themeColor="text1"/>
          <w:sz w:val="20"/>
          <w:szCs w:val="20"/>
          <w:rPrChange w:id="28" w:author="Kim Wantae" w:date="2023-09-27T11:26:00Z">
            <w:rPr>
              <w:rFonts w:ascii="Arial" w:hAnsi="Arial" w:cs="Arial"/>
              <w:color w:val="FF0000"/>
              <w:sz w:val="20"/>
              <w:szCs w:val="20"/>
            </w:rPr>
          </w:rPrChange>
        </w:rPr>
        <w:t xml:space="preserve">liquid crystal phase </w:t>
      </w:r>
      <w:r w:rsidRPr="002D316E">
        <w:rPr>
          <w:rFonts w:ascii="Arial" w:hAnsi="Arial" w:cs="Arial"/>
          <w:color w:val="000000" w:themeColor="text1"/>
          <w:sz w:val="20"/>
          <w:szCs w:val="20"/>
          <w:rPrChange w:id="29" w:author="Kim Wantae" w:date="2023-09-27T11:26:00Z">
            <w:rPr>
              <w:rFonts w:ascii="Arial" w:hAnsi="Arial" w:cs="Arial"/>
              <w:color w:val="FF0000"/>
              <w:sz w:val="20"/>
              <w:szCs w:val="20"/>
            </w:rPr>
          </w:rPrChange>
        </w:rPr>
        <w:t xml:space="preserve">remains highly uncommon. </w:t>
      </w:r>
      <w:r w:rsidRPr="002D316E">
        <w:rPr>
          <w:rFonts w:ascii="Arial" w:hAnsi="Arial" w:cs="Arial"/>
          <w:color w:val="000000" w:themeColor="text1"/>
          <w:sz w:val="20"/>
          <w:szCs w:val="20"/>
          <w:rPrChange w:id="30" w:author="Kim Wantae" w:date="2023-09-27T11:26:00Z">
            <w:rPr>
              <w:rFonts w:ascii="Arial" w:hAnsi="Arial" w:cs="Arial"/>
              <w:sz w:val="20"/>
              <w:szCs w:val="20"/>
            </w:rPr>
          </w:rPrChange>
        </w:rPr>
        <w:t xml:space="preserve">Our research has uncovered a structural evolution of an independent toroidal structure made of the smectic </w:t>
      </w:r>
      <w:r w:rsidRPr="00C51CE3">
        <w:rPr>
          <w:rFonts w:ascii="Arial" w:hAnsi="Arial" w:cs="Arial"/>
          <w:color w:val="000000" w:themeColor="text1"/>
          <w:sz w:val="20"/>
          <w:szCs w:val="20"/>
          <w:rPrChange w:id="31" w:author="Dong Ki Yoon" w:date="2023-11-03T13:30:00Z">
            <w:rPr>
              <w:rFonts w:ascii="Arial" w:hAnsi="Arial" w:cs="Arial"/>
              <w:sz w:val="20"/>
              <w:szCs w:val="20"/>
            </w:rPr>
          </w:rPrChange>
        </w:rPr>
        <w:t xml:space="preserve">liquid crystal during its thermal sublimation process. Additionally, we </w:t>
      </w:r>
      <w:del w:id="32" w:author="Dong Ki Yoon" w:date="2023-11-03T13:30:00Z">
        <w:r w:rsidRPr="00C51CE3" w:rsidDel="00C51CE3">
          <w:rPr>
            <w:rFonts w:ascii="Arial" w:hAnsi="Arial" w:cs="Arial"/>
            <w:color w:val="000000" w:themeColor="text1"/>
            <w:sz w:val="20"/>
            <w:szCs w:val="20"/>
            <w:rPrChange w:id="33" w:author="Dong Ki Yoon" w:date="2023-11-03T13:30:00Z">
              <w:rPr>
                <w:rFonts w:asciiTheme="minorEastAsia" w:eastAsiaTheme="minorEastAsia" w:hAnsiTheme="minorEastAsia" w:cs="Arial"/>
                <w:sz w:val="20"/>
                <w:szCs w:val="20"/>
              </w:rPr>
            </w:rPrChange>
          </w:rPr>
          <w:delText>develope</w:delText>
        </w:r>
      </w:del>
      <w:ins w:id="34" w:author="Dong Ki Yoon" w:date="2023-11-03T13:30:00Z">
        <w:r w:rsidR="00C51CE3" w:rsidRPr="00C51CE3">
          <w:rPr>
            <w:rFonts w:ascii="Arial" w:hAnsi="Arial" w:cs="Arial"/>
            <w:color w:val="000000" w:themeColor="text1"/>
            <w:sz w:val="20"/>
            <w:szCs w:val="20"/>
            <w:rPrChange w:id="35" w:author="Dong Ki Yoon" w:date="2023-11-03T13:30:00Z">
              <w:rPr>
                <w:rFonts w:ascii="맑은 고딕" w:eastAsia="맑은 고딕" w:hAnsi="맑은 고딕" w:cs="맑은 고딕"/>
                <w:sz w:val="20"/>
                <w:szCs w:val="20"/>
              </w:rPr>
            </w:rPrChange>
          </w:rPr>
          <w:t>adopted</w:t>
        </w:r>
      </w:ins>
      <w:del w:id="36" w:author="Dong Ki Yoon" w:date="2023-11-03T13:30:00Z">
        <w:r w:rsidRPr="00C51CE3" w:rsidDel="00C51CE3">
          <w:rPr>
            <w:rFonts w:ascii="Arial" w:hAnsi="Arial" w:cs="Arial"/>
            <w:color w:val="000000" w:themeColor="text1"/>
            <w:sz w:val="20"/>
            <w:szCs w:val="20"/>
            <w:rPrChange w:id="37" w:author="Dong Ki Yoon" w:date="2023-11-03T13:30:00Z">
              <w:rPr>
                <w:rFonts w:asciiTheme="minorEastAsia" w:eastAsiaTheme="minorEastAsia" w:hAnsiTheme="minorEastAsia" w:cs="Arial"/>
                <w:sz w:val="20"/>
                <w:szCs w:val="20"/>
              </w:rPr>
            </w:rPrChange>
          </w:rPr>
          <w:delText>d</w:delText>
        </w:r>
      </w:del>
      <w:r w:rsidRPr="00C51CE3">
        <w:rPr>
          <w:rFonts w:ascii="Arial" w:hAnsi="Arial" w:cs="Arial"/>
          <w:color w:val="000000" w:themeColor="text1"/>
          <w:sz w:val="20"/>
          <w:szCs w:val="20"/>
          <w:rPrChange w:id="38" w:author="Dong Ki Yoon" w:date="2023-11-03T13:30:00Z">
            <w:rPr>
              <w:rFonts w:ascii="Arial" w:hAnsi="Arial" w:cs="Arial"/>
              <w:sz w:val="20"/>
              <w:szCs w:val="20"/>
            </w:rPr>
          </w:rPrChange>
        </w:rPr>
        <w:t xml:space="preserve"> a geometric model that comprehensively describes the process by calculating the energy effect at non-zero eccentricities</w:t>
      </w:r>
      <w:r w:rsidRPr="00E12933">
        <w:rPr>
          <w:rFonts w:ascii="Arial" w:hAnsi="Arial" w:cs="Arial"/>
          <w:sz w:val="20"/>
          <w:szCs w:val="20"/>
        </w:rPr>
        <w:t xml:space="preserve">. This research </w:t>
      </w:r>
      <w:del w:id="39" w:author="Dong Ki Yoon" w:date="2023-11-03T13:34:00Z">
        <w:r w:rsidRPr="00E12933" w:rsidDel="00C51CE3">
          <w:rPr>
            <w:rFonts w:ascii="Arial" w:hAnsi="Arial" w:cs="Arial"/>
            <w:sz w:val="20"/>
            <w:szCs w:val="20"/>
          </w:rPr>
          <w:delText xml:space="preserve">assumes during the sublimation process paramount significance as it </w:delText>
        </w:r>
      </w:del>
      <w:r w:rsidRPr="00E12933">
        <w:rPr>
          <w:rFonts w:ascii="Arial" w:hAnsi="Arial" w:cs="Arial"/>
          <w:sz w:val="20"/>
          <w:szCs w:val="20"/>
        </w:rPr>
        <w:t xml:space="preserve">not only unveils the coexistence of smectic liquid crystal formation and sublimation within a single substance through controlled spatial manipulation but also offers a theoretical </w:t>
      </w:r>
      <w:del w:id="40" w:author="Dong Ki Yoon" w:date="2023-11-03T13:34:00Z">
        <w:r w:rsidRPr="00E12933" w:rsidDel="00C51CE3">
          <w:rPr>
            <w:rFonts w:ascii="Arial" w:hAnsi="Arial" w:cs="Arial"/>
            <w:sz w:val="20"/>
            <w:szCs w:val="20"/>
          </w:rPr>
          <w:delText xml:space="preserve">framework </w:delText>
        </w:r>
      </w:del>
      <w:ins w:id="41" w:author="Dong Ki Yoon" w:date="2023-11-03T13:34:00Z">
        <w:r w:rsidR="00C51CE3">
          <w:rPr>
            <w:rFonts w:ascii="Arial" w:hAnsi="Arial" w:cs="Arial"/>
            <w:sz w:val="20"/>
            <w:szCs w:val="20"/>
          </w:rPr>
          <w:t>analysis</w:t>
        </w:r>
        <w:r w:rsidR="00C51CE3" w:rsidRPr="00E12933">
          <w:rPr>
            <w:rFonts w:ascii="Arial" w:hAnsi="Arial" w:cs="Arial"/>
            <w:sz w:val="20"/>
            <w:szCs w:val="20"/>
          </w:rPr>
          <w:t xml:space="preserve"> </w:t>
        </w:r>
        <w:r w:rsidR="00C51CE3">
          <w:rPr>
            <w:rFonts w:ascii="Arial" w:hAnsi="Arial" w:cs="Arial"/>
            <w:sz w:val="20"/>
            <w:szCs w:val="20"/>
          </w:rPr>
          <w:t xml:space="preserve">to </w:t>
        </w:r>
      </w:ins>
      <w:r w:rsidRPr="00E12933">
        <w:rPr>
          <w:rFonts w:ascii="Arial" w:hAnsi="Arial" w:cs="Arial"/>
          <w:sz w:val="20"/>
          <w:szCs w:val="20"/>
        </w:rPr>
        <w:t>elucidat</w:t>
      </w:r>
      <w:ins w:id="42" w:author="Dong Ki Yoon" w:date="2023-11-03T13:34:00Z">
        <w:r w:rsidR="00C51CE3">
          <w:rPr>
            <w:rFonts w:ascii="Arial" w:hAnsi="Arial" w:cs="Arial"/>
            <w:sz w:val="20"/>
            <w:szCs w:val="20"/>
          </w:rPr>
          <w:t>e</w:t>
        </w:r>
      </w:ins>
      <w:del w:id="43" w:author="Dong Ki Yoon" w:date="2023-11-03T13:34:00Z">
        <w:r w:rsidRPr="00E12933" w:rsidDel="00C51CE3">
          <w:rPr>
            <w:rFonts w:ascii="Arial" w:hAnsi="Arial" w:cs="Arial"/>
            <w:sz w:val="20"/>
            <w:szCs w:val="20"/>
          </w:rPr>
          <w:delText>ing</w:delText>
        </w:r>
      </w:del>
      <w:r w:rsidRPr="00E12933">
        <w:rPr>
          <w:rFonts w:ascii="Arial" w:hAnsi="Arial" w:cs="Arial"/>
          <w:sz w:val="20"/>
          <w:szCs w:val="20"/>
        </w:rPr>
        <w:t xml:space="preserve"> their curvature-dependent behavior.</w:t>
      </w:r>
    </w:p>
    <w:p w14:paraId="06A8970B" w14:textId="77777777" w:rsidR="007A5BF7" w:rsidRPr="00E12933" w:rsidRDefault="007A5BF7" w:rsidP="00C9618E">
      <w:pPr>
        <w:pStyle w:val="a3"/>
        <w:jc w:val="both"/>
        <w:rPr>
          <w:rFonts w:ascii="Arial" w:hAnsi="Arial" w:cs="Arial"/>
          <w:b/>
          <w:bCs/>
        </w:rPr>
      </w:pPr>
      <w:r w:rsidRPr="00E12933">
        <w:rPr>
          <w:rFonts w:ascii="Arial" w:hAnsi="Arial" w:cs="Arial"/>
          <w:b/>
          <w:bCs/>
        </w:rPr>
        <w:t>Introduction</w:t>
      </w:r>
    </w:p>
    <w:p w14:paraId="403408CA" w14:textId="5A922367" w:rsidR="00EA159C" w:rsidDel="006E6155" w:rsidRDefault="00887DBD">
      <w:pPr>
        <w:pStyle w:val="a3"/>
        <w:ind w:firstLineChars="50" w:firstLine="100"/>
        <w:jc w:val="both"/>
        <w:rPr>
          <w:ins w:id="44" w:author="Perry H Leo" w:date="2023-10-18T10:23:00Z"/>
          <w:del w:id="45" w:author="Dong Ki Yoon" w:date="2023-11-03T13:47:00Z"/>
          <w:rFonts w:ascii="Arial" w:hAnsi="Arial" w:cs="Arial"/>
          <w:sz w:val="20"/>
          <w:szCs w:val="20"/>
        </w:rPr>
      </w:pPr>
      <w:r w:rsidRPr="00E12933">
        <w:rPr>
          <w:rFonts w:ascii="Arial" w:hAnsi="Arial" w:cs="Arial"/>
          <w:sz w:val="20"/>
          <w:szCs w:val="20"/>
        </w:rPr>
        <w:t xml:space="preserve">Self-assembled structures, defined as </w:t>
      </w:r>
      <w:del w:id="46" w:author="Dong Ki Yoon" w:date="2023-11-03T13:36:00Z">
        <w:r w:rsidRPr="00E12933" w:rsidDel="00FF5136">
          <w:rPr>
            <w:rFonts w:ascii="Arial" w:hAnsi="Arial" w:cs="Arial"/>
            <w:sz w:val="20"/>
            <w:szCs w:val="20"/>
          </w:rPr>
          <w:delText>the collective mechanisms accountable for s</w:delText>
        </w:r>
      </w:del>
      <w:ins w:id="47" w:author="Dong Ki Yoon" w:date="2023-11-03T13:36:00Z">
        <w:r w:rsidR="00FF5136">
          <w:rPr>
            <w:rFonts w:ascii="Arial" w:hAnsi="Arial" w:cs="Arial"/>
            <w:sz w:val="20"/>
            <w:szCs w:val="20"/>
          </w:rPr>
          <w:t>s</w:t>
        </w:r>
      </w:ins>
      <w:r w:rsidRPr="00E12933">
        <w:rPr>
          <w:rFonts w:ascii="Arial" w:hAnsi="Arial" w:cs="Arial"/>
          <w:sz w:val="20"/>
          <w:szCs w:val="20"/>
        </w:rPr>
        <w:t>haping and forming</w:t>
      </w:r>
      <w:ins w:id="48" w:author="Dong Ki Yoon" w:date="2023-11-03T13:36:00Z">
        <w:r w:rsidR="00FF5136">
          <w:rPr>
            <w:rFonts w:ascii="Arial" w:hAnsi="Arial" w:cs="Arial"/>
            <w:sz w:val="20"/>
            <w:szCs w:val="20"/>
          </w:rPr>
          <w:t xml:space="preserve"> ordered</w:t>
        </w:r>
      </w:ins>
      <w:r w:rsidRPr="00E12933">
        <w:rPr>
          <w:rFonts w:ascii="Arial" w:hAnsi="Arial" w:cs="Arial"/>
          <w:sz w:val="20"/>
          <w:szCs w:val="20"/>
        </w:rPr>
        <w:t xml:space="preserve"> patterns, represent a </w:t>
      </w:r>
      <w:r w:rsidRPr="00792DCF">
        <w:rPr>
          <w:rFonts w:ascii="Arial" w:hAnsi="Arial" w:cs="Arial"/>
          <w:sz w:val="20"/>
          <w:szCs w:val="20"/>
        </w:rPr>
        <w:t>fundamental concern across natural sciences in general, and particularly within the field of soft matter physics.</w:t>
      </w:r>
      <w:r w:rsidR="002473AF" w:rsidRPr="00792DCF">
        <w:rPr>
          <w:rFonts w:ascii="Arial" w:hAnsi="Arial" w:cs="Arial"/>
          <w:sz w:val="20"/>
          <w:szCs w:val="20"/>
          <w:rPrChange w:id="49" w:author="Kim Wantae" w:date="2023-10-30T12:43:00Z">
            <w:rPr>
              <w:rFonts w:ascii="Arial" w:hAnsi="Arial" w:cs="Arial"/>
              <w:szCs w:val="20"/>
            </w:rPr>
          </w:rPrChange>
        </w:rPr>
        <w:fldChar w:fldCharType="begin">
          <w:fldData xml:space="preserve">PEVuZE5vdGU+PENpdGU+PEF1dGhvcj5adW88L0F1dGhvcj48WWVhcj4yMDIxPC9ZZWFyPjxSZWNO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=
</w:fldData>
        </w:fldChar>
      </w:r>
      <w:r w:rsidR="00F87C37" w:rsidRPr="00792DCF">
        <w:rPr>
          <w:rFonts w:ascii="Arial" w:hAnsi="Arial" w:cs="Arial"/>
          <w:sz w:val="20"/>
          <w:szCs w:val="20"/>
          <w:rPrChange w:id="50" w:author="Kim Wantae" w:date="2023-10-30T12:43:00Z">
            <w:rPr>
              <w:rFonts w:ascii="Arial" w:hAnsi="Arial" w:cs="Arial"/>
              <w:szCs w:val="20"/>
            </w:rPr>
          </w:rPrChange>
        </w:rPr>
        <w:instrText xml:space="preserve"> ADDIN EN.CITE </w:instrText>
      </w:r>
      <w:r w:rsidR="00F87C37" w:rsidRPr="00792DCF">
        <w:rPr>
          <w:rFonts w:ascii="Arial" w:hAnsi="Arial" w:cs="Arial"/>
          <w:sz w:val="20"/>
          <w:szCs w:val="20"/>
          <w:rPrChange w:id="51" w:author="Kim Wantae" w:date="2023-10-30T12:43:00Z">
            <w:rPr>
              <w:rFonts w:ascii="Arial" w:hAnsi="Arial" w:cs="Arial"/>
              <w:szCs w:val="20"/>
            </w:rPr>
          </w:rPrChange>
        </w:rPr>
        <w:fldChar w:fldCharType="begin">
          <w:fldData xml:space="preserve">PEVuZE5vdGU+PENpdGU+PEF1dGhvcj5adW88L0F1dGhvcj48WWVhcj4yMDIxPC9ZZWFyPjxSZWNO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=
</w:fldData>
        </w:fldChar>
      </w:r>
      <w:r w:rsidR="00F87C37" w:rsidRPr="00792DCF">
        <w:rPr>
          <w:rFonts w:ascii="Arial" w:hAnsi="Arial" w:cs="Arial"/>
          <w:sz w:val="20"/>
          <w:szCs w:val="20"/>
          <w:rPrChange w:id="52" w:author="Kim Wantae" w:date="2023-10-30T12:43:00Z">
            <w:rPr>
              <w:rFonts w:ascii="Arial" w:hAnsi="Arial" w:cs="Arial"/>
              <w:szCs w:val="20"/>
            </w:rPr>
          </w:rPrChange>
        </w:rPr>
        <w:instrText xml:space="preserve"> ADDIN EN.CITE.DATA </w:instrText>
      </w:r>
      <w:r w:rsidR="00F87C37" w:rsidRPr="00204347">
        <w:rPr>
          <w:rFonts w:ascii="Arial" w:hAnsi="Arial" w:cs="Arial"/>
          <w:szCs w:val="20"/>
        </w:rPr>
      </w:r>
      <w:r w:rsidR="00F87C37" w:rsidRPr="00792DCF">
        <w:rPr>
          <w:rFonts w:ascii="Arial" w:hAnsi="Arial" w:cs="Arial"/>
          <w:sz w:val="20"/>
          <w:szCs w:val="20"/>
          <w:rPrChange w:id="53" w:author="Kim Wantae" w:date="2023-10-30T12:43:00Z">
            <w:rPr>
              <w:rFonts w:ascii="Arial" w:hAnsi="Arial" w:cs="Arial"/>
              <w:szCs w:val="20"/>
            </w:rPr>
          </w:rPrChange>
        </w:rPr>
        <w:fldChar w:fldCharType="end"/>
      </w:r>
      <w:r w:rsidR="002473AF" w:rsidRPr="00204347">
        <w:rPr>
          <w:rFonts w:ascii="Arial" w:hAnsi="Arial" w:cs="Arial"/>
          <w:szCs w:val="20"/>
        </w:rPr>
      </w:r>
      <w:r w:rsidR="002473AF" w:rsidRPr="00792DCF">
        <w:rPr>
          <w:rFonts w:ascii="Arial" w:hAnsi="Arial" w:cs="Arial"/>
          <w:sz w:val="20"/>
          <w:szCs w:val="20"/>
          <w:rPrChange w:id="54" w:author="Kim Wantae" w:date="2023-10-30T12:43:00Z">
            <w:rPr>
              <w:rFonts w:ascii="Arial" w:hAnsi="Arial" w:cs="Arial"/>
              <w:szCs w:val="20"/>
            </w:rPr>
          </w:rPrChange>
        </w:rPr>
        <w:fldChar w:fldCharType="separate"/>
      </w:r>
      <w:r w:rsidR="00F87C37" w:rsidRPr="00792DCF">
        <w:rPr>
          <w:rFonts w:ascii="Arial" w:hAnsi="Arial" w:cs="Arial"/>
          <w:noProof/>
          <w:sz w:val="20"/>
          <w:szCs w:val="20"/>
          <w:rPrChange w:id="55" w:author="Kim Wantae" w:date="2023-10-30T12:43:00Z">
            <w:rPr>
              <w:rFonts w:ascii="Arial" w:hAnsi="Arial" w:cs="Arial"/>
              <w:noProof/>
              <w:szCs w:val="20"/>
            </w:rPr>
          </w:rPrChange>
        </w:rPr>
        <w:t>(1-5)</w:t>
      </w:r>
      <w:r w:rsidR="002473AF" w:rsidRPr="00792DCF">
        <w:rPr>
          <w:rFonts w:ascii="Arial" w:hAnsi="Arial" w:cs="Arial"/>
          <w:sz w:val="20"/>
          <w:szCs w:val="20"/>
          <w:rPrChange w:id="56" w:author="Kim Wantae" w:date="2023-10-30T12:43:00Z">
            <w:rPr>
              <w:rFonts w:ascii="Arial" w:hAnsi="Arial" w:cs="Arial"/>
              <w:szCs w:val="20"/>
            </w:rPr>
          </w:rPrChange>
        </w:rPr>
        <w:fldChar w:fldCharType="end"/>
      </w:r>
      <w:r w:rsidRPr="00792DCF">
        <w:rPr>
          <w:rFonts w:ascii="Arial" w:hAnsi="Arial" w:cs="Arial"/>
          <w:sz w:val="20"/>
          <w:szCs w:val="20"/>
        </w:rPr>
        <w:t xml:space="preserve"> Particularly notable instances of the intricate relationship between the molecular </w:t>
      </w:r>
      <w:del w:id="57" w:author="Dong Ki Yoon" w:date="2023-11-03T13:39:00Z">
        <w:r w:rsidRPr="00792DCF" w:rsidDel="002A6575">
          <w:rPr>
            <w:rFonts w:ascii="Arial" w:hAnsi="Arial" w:cs="Arial"/>
            <w:sz w:val="20"/>
            <w:szCs w:val="20"/>
          </w:rPr>
          <w:delText xml:space="preserve">makeup </w:delText>
        </w:r>
      </w:del>
      <w:ins w:id="58" w:author="Dong Ki Yoon" w:date="2023-11-03T13:39:00Z">
        <w:r w:rsidR="002A6575">
          <w:rPr>
            <w:rFonts w:ascii="Arial" w:hAnsi="Arial" w:cs="Arial"/>
            <w:sz w:val="20"/>
            <w:szCs w:val="20"/>
          </w:rPr>
          <w:t>organization</w:t>
        </w:r>
        <w:r w:rsidR="002A6575" w:rsidRPr="00792DCF">
          <w:rPr>
            <w:rFonts w:ascii="Arial" w:hAnsi="Arial" w:cs="Arial"/>
            <w:sz w:val="20"/>
            <w:szCs w:val="20"/>
          </w:rPr>
          <w:t xml:space="preserve"> </w:t>
        </w:r>
      </w:ins>
      <w:r w:rsidRPr="00792DCF">
        <w:rPr>
          <w:rFonts w:ascii="Arial" w:hAnsi="Arial" w:cs="Arial"/>
          <w:sz w:val="20"/>
          <w:szCs w:val="20"/>
        </w:rPr>
        <w:t xml:space="preserve">of </w:t>
      </w:r>
      <w:del w:id="59" w:author="Dong Ki Yoon" w:date="2023-11-03T13:42:00Z">
        <w:r w:rsidRPr="00792DCF" w:rsidDel="00484565">
          <w:rPr>
            <w:rFonts w:ascii="Arial" w:hAnsi="Arial" w:cs="Arial"/>
            <w:sz w:val="20"/>
            <w:szCs w:val="20"/>
          </w:rPr>
          <w:delText xml:space="preserve">a </w:delText>
        </w:r>
      </w:del>
      <w:r w:rsidRPr="00792DCF">
        <w:rPr>
          <w:rFonts w:ascii="Arial" w:hAnsi="Arial" w:cs="Arial"/>
          <w:sz w:val="20"/>
          <w:szCs w:val="20"/>
        </w:rPr>
        <w:t xml:space="preserve">soft material and </w:t>
      </w:r>
      <w:del w:id="60" w:author="Dong Ki Yoon" w:date="2023-11-03T13:41:00Z">
        <w:r w:rsidRPr="00792DCF" w:rsidDel="00484565">
          <w:rPr>
            <w:rFonts w:ascii="Arial" w:hAnsi="Arial" w:cs="Arial"/>
            <w:sz w:val="20"/>
            <w:szCs w:val="20"/>
          </w:rPr>
          <w:delText>its overall contours and configurations</w:delText>
        </w:r>
      </w:del>
      <w:ins w:id="61" w:author="Dong Ki Yoon" w:date="2023-11-03T13:41:00Z">
        <w:r w:rsidR="00484565">
          <w:rPr>
            <w:rFonts w:ascii="Arial" w:hAnsi="Arial" w:cs="Arial"/>
            <w:sz w:val="20"/>
            <w:szCs w:val="20"/>
          </w:rPr>
          <w:t>resultant order and orientation</w:t>
        </w:r>
      </w:ins>
      <w:ins w:id="62" w:author="Dong Ki Yoon" w:date="2023-11-03T13:42:00Z">
        <w:r w:rsidR="00484565">
          <w:rPr>
            <w:rFonts w:ascii="Arial" w:hAnsi="Arial" w:cs="Arial"/>
            <w:sz w:val="20"/>
            <w:szCs w:val="20"/>
          </w:rPr>
          <w:t xml:space="preserve"> </w:t>
        </w:r>
      </w:ins>
      <w:del w:id="63" w:author="Dong Ki Yoon" w:date="2023-11-03T13:42:00Z">
        <w:r w:rsidRPr="00792DCF" w:rsidDel="00484565">
          <w:rPr>
            <w:rFonts w:ascii="Arial" w:hAnsi="Arial" w:cs="Arial"/>
            <w:sz w:val="20"/>
            <w:szCs w:val="20"/>
          </w:rPr>
          <w:delText xml:space="preserve"> </w:delText>
        </w:r>
      </w:del>
      <w:r w:rsidRPr="00792DCF">
        <w:rPr>
          <w:rFonts w:ascii="Arial" w:hAnsi="Arial" w:cs="Arial"/>
          <w:sz w:val="20"/>
          <w:szCs w:val="20"/>
        </w:rPr>
        <w:t>are evident in</w:t>
      </w:r>
      <w:ins w:id="64" w:author="Dong Ki Yoon" w:date="2023-11-03T13:42:00Z">
        <w:r w:rsidR="00484565">
          <w:rPr>
            <w:rFonts w:ascii="Arial" w:hAnsi="Arial" w:cs="Arial"/>
            <w:sz w:val="20"/>
            <w:szCs w:val="20"/>
          </w:rPr>
          <w:t xml:space="preserve"> various </w:t>
        </w:r>
      </w:ins>
      <w:del w:id="65" w:author="Dong Ki Yoon" w:date="2023-11-03T13:42:00Z">
        <w:r w:rsidRPr="00792DCF" w:rsidDel="00484565">
          <w:rPr>
            <w:rFonts w:ascii="Arial" w:hAnsi="Arial" w:cs="Arial"/>
            <w:sz w:val="20"/>
            <w:szCs w:val="20"/>
          </w:rPr>
          <w:delText xml:space="preserve"> layered systems </w:delText>
        </w:r>
      </w:del>
      <w:ins w:id="66" w:author="Dong Ki Yoon" w:date="2023-11-03T13:42:00Z">
        <w:r w:rsidR="00484565">
          <w:rPr>
            <w:rFonts w:ascii="Arial" w:hAnsi="Arial" w:cs="Arial"/>
            <w:sz w:val="20"/>
            <w:szCs w:val="20"/>
          </w:rPr>
          <w:t>morphologies</w:t>
        </w:r>
      </w:ins>
      <w:ins w:id="67" w:author="Dong Ki Yoon" w:date="2023-11-03T13:43:00Z">
        <w:r w:rsidR="00484565">
          <w:rPr>
            <w:rFonts w:ascii="Arial" w:hAnsi="Arial" w:cs="Arial"/>
            <w:sz w:val="20"/>
            <w:szCs w:val="20"/>
          </w:rPr>
          <w:t xml:space="preserve">. Among complex structures of soft materials, the layered smectic </w:t>
        </w:r>
      </w:ins>
      <w:ins w:id="68" w:author="Dong Ki Yoon" w:date="2023-11-03T14:16:00Z">
        <w:r w:rsidR="00AE7F10">
          <w:rPr>
            <w:rFonts w:ascii="Arial" w:hAnsi="Arial" w:cs="Arial"/>
            <w:sz w:val="20"/>
            <w:szCs w:val="20"/>
          </w:rPr>
          <w:t>structures f</w:t>
        </w:r>
      </w:ins>
      <w:ins w:id="69" w:author="Dong Ki Yoon" w:date="2023-11-03T13:43:00Z">
        <w:r w:rsidR="00484565">
          <w:rPr>
            <w:rFonts w:ascii="Arial" w:hAnsi="Arial" w:cs="Arial"/>
            <w:sz w:val="20"/>
            <w:szCs w:val="20"/>
          </w:rPr>
          <w:t xml:space="preserve">eatured by </w:t>
        </w:r>
        <w:r w:rsidR="00484565" w:rsidRPr="00792DCF">
          <w:rPr>
            <w:rFonts w:ascii="Arial" w:hAnsi="Arial" w:cs="Arial"/>
            <w:sz w:val="20"/>
            <w:szCs w:val="20"/>
          </w:rPr>
          <w:t xml:space="preserve">a </w:t>
        </w:r>
      </w:ins>
      <w:ins w:id="70" w:author="Dong Ki Yoon" w:date="2023-11-03T13:44:00Z">
        <w:r w:rsidR="00484565">
          <w:rPr>
            <w:rFonts w:ascii="Arial" w:hAnsi="Arial" w:cs="Arial"/>
            <w:sz w:val="20"/>
            <w:szCs w:val="20"/>
          </w:rPr>
          <w:t>pseudo-</w:t>
        </w:r>
      </w:ins>
      <w:ins w:id="71" w:author="Dong Ki Yoon" w:date="2023-11-03T13:43:00Z">
        <w:r w:rsidR="00484565" w:rsidRPr="00792DCF">
          <w:rPr>
            <w:rFonts w:ascii="Arial" w:hAnsi="Arial" w:cs="Arial"/>
            <w:sz w:val="20"/>
            <w:szCs w:val="20"/>
          </w:rPr>
          <w:t>one-dimensional</w:t>
        </w:r>
        <w:r w:rsidR="00484565" w:rsidRPr="00E12933">
          <w:rPr>
            <w:rFonts w:ascii="Arial" w:hAnsi="Arial" w:cs="Arial"/>
            <w:sz w:val="20"/>
            <w:szCs w:val="20"/>
          </w:rPr>
          <w:t xml:space="preserve"> periodic arrangement of molecules</w:t>
        </w:r>
      </w:ins>
      <w:del w:id="72" w:author="Dong Ki Yoon" w:date="2023-11-03T13:44:00Z">
        <w:r w:rsidRPr="00792DCF" w:rsidDel="00484565">
          <w:rPr>
            <w:rFonts w:ascii="Arial" w:hAnsi="Arial" w:cs="Arial"/>
            <w:sz w:val="20"/>
            <w:szCs w:val="20"/>
          </w:rPr>
          <w:delText>featuring</w:delText>
        </w:r>
      </w:del>
      <w:del w:id="73" w:author="Dong Ki Yoon" w:date="2023-11-03T13:43:00Z">
        <w:r w:rsidRPr="00792DCF" w:rsidDel="00484565">
          <w:rPr>
            <w:rFonts w:ascii="Arial" w:hAnsi="Arial" w:cs="Arial"/>
            <w:sz w:val="20"/>
            <w:szCs w:val="20"/>
          </w:rPr>
          <w:delText xml:space="preserve"> a one-dimensional</w:delText>
        </w:r>
        <w:r w:rsidRPr="00E12933" w:rsidDel="00484565">
          <w:rPr>
            <w:rFonts w:ascii="Arial" w:hAnsi="Arial" w:cs="Arial"/>
            <w:sz w:val="20"/>
            <w:szCs w:val="20"/>
          </w:rPr>
          <w:delText xml:space="preserve"> periodic arrangement of molecules</w:delText>
        </w:r>
      </w:del>
      <w:ins w:id="74" w:author="Dong Ki Yoon" w:date="2023-11-03T13:48:00Z">
        <w:r w:rsidR="006E6155">
          <w:rPr>
            <w:rFonts w:ascii="Arial" w:hAnsi="Arial" w:cs="Arial"/>
            <w:sz w:val="20"/>
            <w:szCs w:val="20"/>
          </w:rPr>
          <w:t xml:space="preserve"> </w:t>
        </w:r>
      </w:ins>
      <w:ins w:id="75" w:author="Dong Ki Yoon" w:date="2023-11-03T14:16:00Z">
        <w:r w:rsidR="00AE7F10">
          <w:rPr>
            <w:rFonts w:ascii="Arial" w:hAnsi="Arial" w:cs="Arial"/>
            <w:sz w:val="20"/>
            <w:szCs w:val="20"/>
          </w:rPr>
          <w:t xml:space="preserve">are </w:t>
        </w:r>
      </w:ins>
      <w:del w:id="76" w:author="Dong Ki Yoon" w:date="2023-11-03T13:48:00Z">
        <w:r w:rsidRPr="00E12933" w:rsidDel="006E6155">
          <w:rPr>
            <w:rFonts w:ascii="Arial" w:hAnsi="Arial" w:cs="Arial"/>
            <w:sz w:val="20"/>
            <w:szCs w:val="20"/>
          </w:rPr>
          <w:delText xml:space="preserve">. </w:delText>
        </w:r>
      </w:del>
      <w:del w:id="77" w:author="Dong Ki Yoon" w:date="2023-11-03T13:47:00Z">
        <w:r w:rsidRPr="00E12933" w:rsidDel="006E6155">
          <w:rPr>
            <w:rFonts w:ascii="Arial" w:hAnsi="Arial" w:cs="Arial"/>
            <w:sz w:val="20"/>
            <w:szCs w:val="20"/>
          </w:rPr>
          <w:delText>Examples of such systems include block copolymers,</w:delText>
        </w:r>
        <w:r w:rsidR="004D0E8E" w:rsidDel="006E6155">
          <w:rPr>
            <w:rFonts w:ascii="Arial" w:hAnsi="Arial" w:cs="Arial"/>
            <w:szCs w:val="20"/>
          </w:rPr>
          <w:fldChar w:fldCharType="begin">
            <w:fldData xml:space="preserve">PEVuZE5vdGU+PENpdGU+PEF1dGhvcj5QZXp6dXR0aTwvQXV0aG9yPjxZZWFyPjIwMTU8L1llYXI+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</w:fldData>
          </w:fldChar>
        </w:r>
        <w:r w:rsidR="00F87C37" w:rsidDel="006E6155">
          <w:rPr>
            <w:rFonts w:ascii="Arial" w:hAnsi="Arial" w:cs="Arial"/>
            <w:sz w:val="20"/>
            <w:szCs w:val="20"/>
          </w:rPr>
          <w:delInstrText xml:space="preserve"> ADDIN EN.CITE </w:delInstrText>
        </w:r>
        <w:r w:rsidR="00F87C37" w:rsidDel="006E6155">
          <w:rPr>
            <w:rFonts w:ascii="Arial" w:hAnsi="Arial" w:cs="Arial"/>
            <w:szCs w:val="20"/>
          </w:rPr>
          <w:fldChar w:fldCharType="begin">
            <w:fldData xml:space="preserve">PEVuZE5vdGU+PENpdGU+PEF1dGhvcj5QZXp6dXR0aTwvQXV0aG9yPjxZZWFyPjIwMTU8L1llYXI+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</w:fldData>
          </w:fldChar>
        </w:r>
        <w:r w:rsidR="00F87C37" w:rsidDel="006E6155">
          <w:rPr>
            <w:rFonts w:ascii="Arial" w:hAnsi="Arial" w:cs="Arial"/>
            <w:sz w:val="20"/>
            <w:szCs w:val="20"/>
          </w:rPr>
          <w:delInstrText xml:space="preserve"> ADDIN EN.CITE.DATA </w:delInstrText>
        </w:r>
        <w:r w:rsidR="00F87C37" w:rsidDel="006E6155">
          <w:rPr>
            <w:rFonts w:ascii="Arial" w:hAnsi="Arial" w:cs="Arial"/>
            <w:szCs w:val="20"/>
          </w:rPr>
        </w:r>
        <w:r w:rsidR="00F87C37" w:rsidDel="006E6155">
          <w:rPr>
            <w:rFonts w:ascii="Arial" w:hAnsi="Arial" w:cs="Arial"/>
            <w:szCs w:val="20"/>
          </w:rPr>
          <w:fldChar w:fldCharType="end"/>
        </w:r>
        <w:r w:rsidR="004D0E8E" w:rsidDel="006E6155">
          <w:rPr>
            <w:rFonts w:ascii="Arial" w:hAnsi="Arial" w:cs="Arial"/>
            <w:szCs w:val="20"/>
          </w:rPr>
        </w:r>
        <w:r w:rsidR="004D0E8E" w:rsidDel="006E6155">
          <w:rPr>
            <w:rFonts w:ascii="Arial" w:hAnsi="Arial" w:cs="Arial"/>
            <w:szCs w:val="20"/>
          </w:rPr>
          <w:fldChar w:fldCharType="separate"/>
        </w:r>
        <w:r w:rsidR="00F87C37" w:rsidDel="006E6155">
          <w:rPr>
            <w:rFonts w:ascii="Arial" w:hAnsi="Arial" w:cs="Arial"/>
            <w:noProof/>
            <w:sz w:val="20"/>
            <w:szCs w:val="20"/>
          </w:rPr>
          <w:delText>(6, 7)</w:delText>
        </w:r>
        <w:r w:rsidR="004D0E8E" w:rsidDel="006E6155">
          <w:rPr>
            <w:rFonts w:ascii="Arial" w:hAnsi="Arial" w:cs="Arial"/>
            <w:szCs w:val="20"/>
          </w:rPr>
          <w:fldChar w:fldCharType="end"/>
        </w:r>
        <w:r w:rsidRPr="00E12933" w:rsidDel="006E6155">
          <w:rPr>
            <w:rFonts w:ascii="Arial" w:hAnsi="Arial" w:cs="Arial"/>
            <w:sz w:val="20"/>
            <w:szCs w:val="20"/>
          </w:rPr>
          <w:delText xml:space="preserve"> stacked membranes,</w:delText>
        </w:r>
        <w:r w:rsidR="004D0E8E" w:rsidDel="006E6155">
          <w:rPr>
            <w:rFonts w:ascii="Arial" w:hAnsi="Arial" w:cs="Arial"/>
            <w:szCs w:val="20"/>
          </w:rPr>
          <w:fldChar w:fldCharType="begin">
            <w:fldData xml:space="preserve">PEVuZE5vdGU+PENpdGU+PEF1dGhvcj5CZWFsZXM8L0F1dGhvcj48WWVhcj4yMDEzPC9ZZWFyPjxS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PC9hYmJyLTE+PC9hbHQtcGVyaW9kaWNhbD48cGFnZXM+MzMzNS0zMzM4PC9wYWdlcz48dm9sdW1l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</w:fldData>
          </w:fldChar>
        </w:r>
        <w:r w:rsidR="00F87C37" w:rsidDel="006E6155">
          <w:rPr>
            <w:rFonts w:ascii="Arial" w:hAnsi="Arial" w:cs="Arial"/>
            <w:sz w:val="20"/>
            <w:szCs w:val="20"/>
          </w:rPr>
          <w:delInstrText xml:space="preserve"> ADDIN EN.CITE </w:delInstrText>
        </w:r>
        <w:r w:rsidR="00F87C37" w:rsidDel="006E6155">
          <w:rPr>
            <w:rFonts w:ascii="Arial" w:hAnsi="Arial" w:cs="Arial"/>
            <w:szCs w:val="20"/>
          </w:rPr>
          <w:fldChar w:fldCharType="begin">
            <w:fldData xml:space="preserve">PEVuZE5vdGU+PENpdGU+PEF1dGhvcj5CZWFsZXM8L0F1dGhvcj48WWVhcj4yMDEzPC9ZZWFyPjxS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PC9hYmJyLTE+PC9hbHQtcGVyaW9kaWNhbD48cGFnZXM+MzMzNS0zMzM4PC9wYWdlcz48dm9sdW1l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</w:fldData>
          </w:fldChar>
        </w:r>
        <w:r w:rsidR="00F87C37" w:rsidDel="006E6155">
          <w:rPr>
            <w:rFonts w:ascii="Arial" w:hAnsi="Arial" w:cs="Arial"/>
            <w:sz w:val="20"/>
            <w:szCs w:val="20"/>
          </w:rPr>
          <w:delInstrText xml:space="preserve"> ADDIN EN.CITE.DATA </w:delInstrText>
        </w:r>
        <w:r w:rsidR="00F87C37" w:rsidDel="006E6155">
          <w:rPr>
            <w:rFonts w:ascii="Arial" w:hAnsi="Arial" w:cs="Arial"/>
            <w:szCs w:val="20"/>
          </w:rPr>
        </w:r>
        <w:r w:rsidR="00F87C37" w:rsidDel="006E6155">
          <w:rPr>
            <w:rFonts w:ascii="Arial" w:hAnsi="Arial" w:cs="Arial"/>
            <w:szCs w:val="20"/>
          </w:rPr>
          <w:fldChar w:fldCharType="end"/>
        </w:r>
        <w:r w:rsidR="004D0E8E" w:rsidDel="006E6155">
          <w:rPr>
            <w:rFonts w:ascii="Arial" w:hAnsi="Arial" w:cs="Arial"/>
            <w:szCs w:val="20"/>
          </w:rPr>
        </w:r>
        <w:r w:rsidR="004D0E8E" w:rsidDel="006E6155">
          <w:rPr>
            <w:rFonts w:ascii="Arial" w:hAnsi="Arial" w:cs="Arial"/>
            <w:szCs w:val="20"/>
          </w:rPr>
          <w:fldChar w:fldCharType="separate"/>
        </w:r>
        <w:r w:rsidR="00F87C37" w:rsidDel="006E6155">
          <w:rPr>
            <w:rFonts w:ascii="Arial" w:hAnsi="Arial" w:cs="Arial"/>
            <w:noProof/>
            <w:sz w:val="20"/>
            <w:szCs w:val="20"/>
          </w:rPr>
          <w:delText>(8-10)</w:delText>
        </w:r>
        <w:r w:rsidR="004D0E8E" w:rsidDel="006E6155">
          <w:rPr>
            <w:rFonts w:ascii="Arial" w:hAnsi="Arial" w:cs="Arial"/>
            <w:szCs w:val="20"/>
          </w:rPr>
          <w:fldChar w:fldCharType="end"/>
        </w:r>
        <w:r w:rsidRPr="00E12933" w:rsidDel="006E6155">
          <w:rPr>
            <w:rFonts w:ascii="Arial" w:hAnsi="Arial" w:cs="Arial"/>
            <w:sz w:val="20"/>
            <w:szCs w:val="20"/>
          </w:rPr>
          <w:delText xml:space="preserve"> and various liquid crystals (LCs).</w:delText>
        </w:r>
        <w:r w:rsidR="00F87C37" w:rsidDel="006E6155">
          <w:rPr>
            <w:rFonts w:ascii="Arial" w:hAnsi="Arial" w:cs="Arial"/>
            <w:szCs w:val="20"/>
          </w:rPr>
          <w:fldChar w:fldCharType="begin">
            <w:fldData xml:space="preserve">PEVuZE5vdGU+PENpdGU+PEF1dGhvcj5Zb29uPC9BdXRob3I+PFllYXI+MjAxMzwvWWVhcj48UmVj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JmFtcDsgVGVjaG5vbCwgS0lOQywgVGFlam9uIDMwNTcwMSwgU291dGggS29yZWEmI3hEO0tvcmVh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aW9kaWNhbD48cGFnZXM+MTkyNjMtMTkyNjc8L3BhZ2VzPjx2b2x1bWU+MTEwPC92b2x1bWU+PG51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</w:fldData>
          </w:fldChar>
        </w:r>
        <w:r w:rsidR="00F87C37" w:rsidDel="006E6155">
          <w:rPr>
            <w:rFonts w:ascii="Arial" w:hAnsi="Arial" w:cs="Arial"/>
            <w:sz w:val="20"/>
            <w:szCs w:val="20"/>
          </w:rPr>
          <w:delInstrText xml:space="preserve"> ADDIN EN.CITE </w:delInstrText>
        </w:r>
        <w:r w:rsidR="00F87C37" w:rsidDel="006E6155">
          <w:rPr>
            <w:rFonts w:ascii="Arial" w:hAnsi="Arial" w:cs="Arial"/>
            <w:szCs w:val="20"/>
          </w:rPr>
          <w:fldChar w:fldCharType="begin">
            <w:fldData xml:space="preserve">PEVuZE5vdGU+PENpdGU+PEF1dGhvcj5Zb29uPC9BdXRob3I+PFllYXI+MjAxMzwvWWVhcj48UmVj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JmFtcDsgVGVjaG5vbCwgS0lOQywgVGFlam9uIDMwNTcwMSwgU291dGggS29yZWEmI3hEO0tvcmVh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aW9kaWNhbD48cGFnZXM+MTkyNjMtMTkyNjc8L3BhZ2VzPjx2b2x1bWU+MTEwPC92b2x1bWU+PG51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</w:fldData>
          </w:fldChar>
        </w:r>
        <w:r w:rsidR="00F87C37" w:rsidDel="006E6155">
          <w:rPr>
            <w:rFonts w:ascii="Arial" w:hAnsi="Arial" w:cs="Arial"/>
            <w:sz w:val="20"/>
            <w:szCs w:val="20"/>
          </w:rPr>
          <w:delInstrText xml:space="preserve"> ADDIN EN.CITE.DATA </w:delInstrText>
        </w:r>
        <w:r w:rsidR="00F87C37" w:rsidDel="006E6155">
          <w:rPr>
            <w:rFonts w:ascii="Arial" w:hAnsi="Arial" w:cs="Arial"/>
            <w:szCs w:val="20"/>
          </w:rPr>
        </w:r>
        <w:r w:rsidR="00F87C37" w:rsidDel="006E6155">
          <w:rPr>
            <w:rFonts w:ascii="Arial" w:hAnsi="Arial" w:cs="Arial"/>
            <w:szCs w:val="20"/>
          </w:rPr>
          <w:fldChar w:fldCharType="end"/>
        </w:r>
        <w:r w:rsidR="00F87C37" w:rsidDel="006E6155">
          <w:rPr>
            <w:rFonts w:ascii="Arial" w:hAnsi="Arial" w:cs="Arial"/>
            <w:szCs w:val="20"/>
          </w:rPr>
        </w:r>
        <w:r w:rsidR="00F87C37" w:rsidDel="006E6155">
          <w:rPr>
            <w:rFonts w:ascii="Arial" w:hAnsi="Arial" w:cs="Arial"/>
            <w:szCs w:val="20"/>
          </w:rPr>
          <w:fldChar w:fldCharType="separate"/>
        </w:r>
        <w:r w:rsidR="00F87C37" w:rsidDel="006E6155">
          <w:rPr>
            <w:rFonts w:ascii="Arial" w:hAnsi="Arial" w:cs="Arial"/>
            <w:noProof/>
            <w:sz w:val="20"/>
            <w:szCs w:val="20"/>
          </w:rPr>
          <w:delText>(11-16)</w:delText>
        </w:r>
        <w:r w:rsidR="00F87C37" w:rsidDel="006E6155">
          <w:rPr>
            <w:rFonts w:ascii="Arial" w:hAnsi="Arial" w:cs="Arial"/>
            <w:szCs w:val="20"/>
          </w:rPr>
          <w:fldChar w:fldCharType="end"/>
        </w:r>
        <w:r w:rsidRPr="00E12933" w:rsidDel="006E6155">
          <w:rPr>
            <w:rFonts w:ascii="Arial" w:hAnsi="Arial" w:cs="Arial"/>
            <w:sz w:val="20"/>
            <w:szCs w:val="20"/>
          </w:rPr>
          <w:delText xml:space="preserve"> </w:delText>
        </w:r>
      </w:del>
      <w:del w:id="78" w:author="Dong Ki Yoon" w:date="2023-11-03T13:48:00Z">
        <w:r w:rsidRPr="00E12933" w:rsidDel="006E6155">
          <w:rPr>
            <w:rFonts w:ascii="Arial" w:hAnsi="Arial" w:cs="Arial"/>
            <w:sz w:val="20"/>
            <w:szCs w:val="20"/>
          </w:rPr>
          <w:delText>These materials d</w:delText>
        </w:r>
      </w:del>
      <w:del w:id="79" w:author="Dong Ki Yoon" w:date="2023-11-03T14:15:00Z">
        <w:r w:rsidRPr="00E12933" w:rsidDel="00AE7F10">
          <w:rPr>
            <w:rFonts w:ascii="Arial" w:hAnsi="Arial" w:cs="Arial"/>
            <w:sz w:val="20"/>
            <w:szCs w:val="20"/>
          </w:rPr>
          <w:delText xml:space="preserve">isplay a high degree of adaptability and flexibility in terms of shape, </w:delText>
        </w:r>
      </w:del>
      <w:r w:rsidRPr="00E12933">
        <w:rPr>
          <w:rFonts w:ascii="Arial" w:hAnsi="Arial" w:cs="Arial"/>
          <w:sz w:val="20"/>
          <w:szCs w:val="20"/>
        </w:rPr>
        <w:t>influenced by factors like layer spacing and the delicate balance between</w:t>
      </w:r>
      <w:ins w:id="80" w:author="Dong Ki Yoon" w:date="2023-11-03T13:45:00Z">
        <w:r w:rsidR="003E7E74">
          <w:rPr>
            <w:rFonts w:ascii="Arial" w:hAnsi="Arial" w:cs="Arial"/>
            <w:sz w:val="20"/>
            <w:szCs w:val="20"/>
          </w:rPr>
          <w:t xml:space="preserve"> </w:t>
        </w:r>
      </w:ins>
      <w:ins w:id="81" w:author="Dong Ki Yoon" w:date="2023-11-03T13:46:00Z">
        <w:r w:rsidR="000B2265">
          <w:rPr>
            <w:rFonts w:ascii="Arial" w:hAnsi="Arial" w:cs="Arial"/>
            <w:sz w:val="20"/>
            <w:szCs w:val="20"/>
          </w:rPr>
          <w:t xml:space="preserve">the </w:t>
        </w:r>
      </w:ins>
      <w:ins w:id="82" w:author="Dong Ki Yoon" w:date="2023-11-03T13:45:00Z">
        <w:r w:rsidR="003E7E74">
          <w:rPr>
            <w:rFonts w:ascii="Arial" w:hAnsi="Arial" w:cs="Arial"/>
            <w:sz w:val="20"/>
            <w:szCs w:val="20"/>
          </w:rPr>
          <w:t>elastic energy of soft materials</w:t>
        </w:r>
      </w:ins>
      <w:ins w:id="83" w:author="Dong Ki Yoon" w:date="2023-11-03T13:46:00Z">
        <w:r w:rsidR="000B2265">
          <w:rPr>
            <w:rFonts w:ascii="Arial" w:hAnsi="Arial" w:cs="Arial"/>
            <w:sz w:val="20"/>
            <w:szCs w:val="20"/>
          </w:rPr>
          <w:t xml:space="preserve"> and the </w:t>
        </w:r>
      </w:ins>
      <w:del w:id="84" w:author="Dong Ki Yoon" w:date="2023-11-03T13:46:00Z">
        <w:r w:rsidRPr="00E12933" w:rsidDel="000B2265">
          <w:rPr>
            <w:rFonts w:ascii="Arial" w:hAnsi="Arial" w:cs="Arial"/>
            <w:sz w:val="20"/>
            <w:szCs w:val="20"/>
          </w:rPr>
          <w:delText xml:space="preserve"> </w:delText>
        </w:r>
      </w:del>
      <w:r w:rsidRPr="00E12933">
        <w:rPr>
          <w:rFonts w:ascii="Arial" w:hAnsi="Arial" w:cs="Arial"/>
          <w:sz w:val="20"/>
          <w:szCs w:val="20"/>
        </w:rPr>
        <w:t xml:space="preserve">interfacial </w:t>
      </w:r>
      <w:ins w:id="85" w:author="Dong Ki Yoon" w:date="2023-11-03T13:46:00Z">
        <w:r w:rsidR="000B2265">
          <w:rPr>
            <w:rFonts w:ascii="Arial" w:hAnsi="Arial" w:cs="Arial"/>
            <w:sz w:val="20"/>
            <w:szCs w:val="20"/>
          </w:rPr>
          <w:t xml:space="preserve">affected </w:t>
        </w:r>
        <w:r w:rsidR="00DA7E63">
          <w:rPr>
            <w:rFonts w:ascii="Arial" w:hAnsi="Arial" w:cs="Arial"/>
            <w:sz w:val="20"/>
            <w:szCs w:val="20"/>
          </w:rPr>
          <w:t>of</w:t>
        </w:r>
        <w:r w:rsidR="000B2265">
          <w:rPr>
            <w:rFonts w:ascii="Arial" w:hAnsi="Arial" w:cs="Arial"/>
            <w:sz w:val="20"/>
            <w:szCs w:val="20"/>
          </w:rPr>
          <w:t xml:space="preserve"> surroundings</w:t>
        </w:r>
      </w:ins>
      <w:del w:id="86" w:author="Dong Ki Yoon" w:date="2023-11-03T13:46:00Z">
        <w:r w:rsidRPr="00E12933" w:rsidDel="000B2265">
          <w:rPr>
            <w:rFonts w:ascii="Arial" w:hAnsi="Arial" w:cs="Arial"/>
            <w:sz w:val="20"/>
            <w:szCs w:val="20"/>
          </w:rPr>
          <w:delText>forces and the energies involved in bending the layers</w:delText>
        </w:r>
      </w:del>
      <w:r w:rsidRPr="00E12933">
        <w:rPr>
          <w:rFonts w:ascii="Arial" w:hAnsi="Arial" w:cs="Arial"/>
          <w:sz w:val="20"/>
          <w:szCs w:val="20"/>
        </w:rPr>
        <w:t>.</w:t>
      </w:r>
      <w:r w:rsidR="002473AF" w:rsidRPr="00E12933">
        <w:rPr>
          <w:rFonts w:ascii="Arial" w:hAnsi="Arial" w:cs="Arial"/>
          <w:sz w:val="20"/>
          <w:szCs w:val="20"/>
        </w:rPr>
        <w:t xml:space="preserve">  </w:t>
      </w:r>
      <w:ins w:id="87" w:author="Dong Ki Yoon" w:date="2023-11-03T13:48:00Z">
        <w:r w:rsidR="006E6155" w:rsidRPr="00E12933">
          <w:rPr>
            <w:rFonts w:ascii="Arial" w:hAnsi="Arial" w:cs="Arial"/>
            <w:sz w:val="20"/>
            <w:szCs w:val="20"/>
          </w:rPr>
          <w:t xml:space="preserve">Examples of such </w:t>
        </w:r>
        <w:r w:rsidR="006E6155">
          <w:rPr>
            <w:rFonts w:ascii="Arial" w:hAnsi="Arial" w:cs="Arial"/>
            <w:sz w:val="20"/>
            <w:szCs w:val="20"/>
          </w:rPr>
          <w:t xml:space="preserve">soft material </w:t>
        </w:r>
        <w:r w:rsidR="006E6155" w:rsidRPr="00E12933">
          <w:rPr>
            <w:rFonts w:ascii="Arial" w:hAnsi="Arial" w:cs="Arial"/>
            <w:sz w:val="20"/>
            <w:szCs w:val="20"/>
          </w:rPr>
          <w:t>systems include block copolymers,</w:t>
        </w:r>
        <w:r w:rsidR="006E6155">
          <w:rPr>
            <w:rFonts w:ascii="Arial" w:hAnsi="Arial" w:cs="Arial"/>
            <w:szCs w:val="20"/>
          </w:rPr>
          <w:fldChar w:fldCharType="begin">
            <w:fldData xml:space="preserve">PEVuZE5vdGU+PENpdGU+PEF1dGhvcj5QZXp6dXR0aTwvQXV0aG9yPjxZZWFyPjIwMTU8L1llYXI+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</w:fldData>
          </w:fldChar>
        </w:r>
        <w:r w:rsidR="006E6155">
          <w:rPr>
            <w:rFonts w:ascii="Arial" w:hAnsi="Arial" w:cs="Arial"/>
            <w:sz w:val="20"/>
            <w:szCs w:val="20"/>
          </w:rPr>
          <w:instrText xml:space="preserve"> ADDIN EN.CITE </w:instrText>
        </w:r>
        <w:r w:rsidR="006E6155">
          <w:rPr>
            <w:rFonts w:ascii="Arial" w:hAnsi="Arial" w:cs="Arial"/>
            <w:szCs w:val="20"/>
          </w:rPr>
          <w:fldChar w:fldCharType="begin">
            <w:fldData xml:space="preserve">PEVuZE5vdGU+PENpdGU+PEF1dGhvcj5QZXp6dXR0aTwvQXV0aG9yPjxZZWFyPjIwMTU8L1llYXI+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</w:fldData>
          </w:fldChar>
        </w:r>
        <w:r w:rsidR="006E6155">
          <w:rPr>
            <w:rFonts w:ascii="Arial" w:hAnsi="Arial" w:cs="Arial"/>
            <w:sz w:val="20"/>
            <w:szCs w:val="20"/>
          </w:rPr>
          <w:instrText xml:space="preserve"> ADDIN EN.CITE.DATA </w:instrText>
        </w:r>
        <w:r w:rsidR="006E6155">
          <w:rPr>
            <w:rFonts w:ascii="Arial" w:hAnsi="Arial" w:cs="Arial"/>
            <w:szCs w:val="20"/>
          </w:rPr>
        </w:r>
        <w:r w:rsidR="006E6155">
          <w:rPr>
            <w:rFonts w:ascii="Arial" w:hAnsi="Arial" w:cs="Arial"/>
            <w:szCs w:val="20"/>
          </w:rPr>
          <w:fldChar w:fldCharType="end"/>
        </w:r>
        <w:r w:rsidR="006E6155">
          <w:rPr>
            <w:rFonts w:ascii="Arial" w:hAnsi="Arial" w:cs="Arial"/>
            <w:szCs w:val="20"/>
          </w:rPr>
        </w:r>
        <w:r w:rsidR="006E6155">
          <w:rPr>
            <w:rFonts w:ascii="Arial" w:hAnsi="Arial" w:cs="Arial"/>
            <w:szCs w:val="20"/>
          </w:rPr>
          <w:fldChar w:fldCharType="separate"/>
        </w:r>
        <w:r w:rsidR="006E6155">
          <w:rPr>
            <w:rFonts w:ascii="Arial" w:hAnsi="Arial" w:cs="Arial"/>
            <w:noProof/>
            <w:sz w:val="20"/>
            <w:szCs w:val="20"/>
          </w:rPr>
          <w:t>(6, 7)</w:t>
        </w:r>
        <w:r w:rsidR="006E6155">
          <w:rPr>
            <w:rFonts w:ascii="Arial" w:hAnsi="Arial" w:cs="Arial"/>
            <w:szCs w:val="20"/>
          </w:rPr>
          <w:fldChar w:fldCharType="end"/>
        </w:r>
        <w:r w:rsidR="006E6155" w:rsidRPr="00E12933">
          <w:rPr>
            <w:rFonts w:ascii="Arial" w:hAnsi="Arial" w:cs="Arial"/>
            <w:sz w:val="20"/>
            <w:szCs w:val="20"/>
          </w:rPr>
          <w:t xml:space="preserve"> stacked membranes,</w:t>
        </w:r>
        <w:r w:rsidR="006E6155">
          <w:rPr>
            <w:rFonts w:ascii="Arial" w:hAnsi="Arial" w:cs="Arial"/>
            <w:szCs w:val="20"/>
          </w:rPr>
          <w:fldChar w:fldCharType="begin">
            <w:fldData xml:space="preserve">PEVuZE5vdGU+PENpdGU+PEF1dGhvcj5CZWFsZXM8L0F1dGhvcj48WWVhcj4yMDEzPC9ZZWFyPjxS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PC9hYmJyLTE+PC9hbHQtcGVyaW9kaWNhbD48cGFnZXM+MzMzNS0zMzM4PC9wYWdlcz48dm9sdW1l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</w:fldData>
          </w:fldChar>
        </w:r>
        <w:r w:rsidR="006E6155">
          <w:rPr>
            <w:rFonts w:ascii="Arial" w:hAnsi="Arial" w:cs="Arial"/>
            <w:sz w:val="20"/>
            <w:szCs w:val="20"/>
          </w:rPr>
          <w:instrText xml:space="preserve"> ADDIN EN.CITE </w:instrText>
        </w:r>
        <w:r w:rsidR="006E6155">
          <w:rPr>
            <w:rFonts w:ascii="Arial" w:hAnsi="Arial" w:cs="Arial"/>
            <w:szCs w:val="20"/>
          </w:rPr>
          <w:fldChar w:fldCharType="begin">
            <w:fldData xml:space="preserve">PEVuZE5vdGU+PENpdGU+PEF1dGhvcj5CZWFsZXM8L0F1dGhvcj48WWVhcj4yMDEzPC9ZZWFyPjxS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PC9hYmJyLTE+PC9hbHQtcGVyaW9kaWNhbD48cGFnZXM+MzMzNS0zMzM4PC9wYWdlcz48dm9sdW1l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</w:fldData>
          </w:fldChar>
        </w:r>
        <w:r w:rsidR="006E6155">
          <w:rPr>
            <w:rFonts w:ascii="Arial" w:hAnsi="Arial" w:cs="Arial"/>
            <w:sz w:val="20"/>
            <w:szCs w:val="20"/>
          </w:rPr>
          <w:instrText xml:space="preserve"> ADDIN EN.CITE.DATA </w:instrText>
        </w:r>
        <w:r w:rsidR="006E6155">
          <w:rPr>
            <w:rFonts w:ascii="Arial" w:hAnsi="Arial" w:cs="Arial"/>
            <w:szCs w:val="20"/>
          </w:rPr>
        </w:r>
        <w:r w:rsidR="006E6155">
          <w:rPr>
            <w:rFonts w:ascii="Arial" w:hAnsi="Arial" w:cs="Arial"/>
            <w:szCs w:val="20"/>
          </w:rPr>
          <w:fldChar w:fldCharType="end"/>
        </w:r>
        <w:r w:rsidR="006E6155">
          <w:rPr>
            <w:rFonts w:ascii="Arial" w:hAnsi="Arial" w:cs="Arial"/>
            <w:szCs w:val="20"/>
          </w:rPr>
        </w:r>
        <w:r w:rsidR="006E6155">
          <w:rPr>
            <w:rFonts w:ascii="Arial" w:hAnsi="Arial" w:cs="Arial"/>
            <w:szCs w:val="20"/>
          </w:rPr>
          <w:fldChar w:fldCharType="separate"/>
        </w:r>
        <w:r w:rsidR="006E6155">
          <w:rPr>
            <w:rFonts w:ascii="Arial" w:hAnsi="Arial" w:cs="Arial"/>
            <w:noProof/>
            <w:sz w:val="20"/>
            <w:szCs w:val="20"/>
          </w:rPr>
          <w:t>(8-10)</w:t>
        </w:r>
        <w:r w:rsidR="006E6155">
          <w:rPr>
            <w:rFonts w:ascii="Arial" w:hAnsi="Arial" w:cs="Arial"/>
            <w:szCs w:val="20"/>
          </w:rPr>
          <w:fldChar w:fldCharType="end"/>
        </w:r>
        <w:r w:rsidR="006E6155" w:rsidRPr="00E12933">
          <w:rPr>
            <w:rFonts w:ascii="Arial" w:hAnsi="Arial" w:cs="Arial"/>
            <w:sz w:val="20"/>
            <w:szCs w:val="20"/>
          </w:rPr>
          <w:t xml:space="preserve"> and various liquid crystals (LCs).</w:t>
        </w:r>
        <w:r w:rsidR="006E6155">
          <w:rPr>
            <w:rFonts w:ascii="Arial" w:hAnsi="Arial" w:cs="Arial"/>
            <w:szCs w:val="20"/>
          </w:rPr>
          <w:fldChar w:fldCharType="begin">
            <w:fldData xml:space="preserve">PEVuZE5vdGU+PENpdGU+PEF1dGhvcj5Zb29uPC9BdXRob3I+PFllYXI+MjAxMzwvWWVhcj48UmVj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JmFtcDsgVGVjaG5vbCwgS0lOQywgVGFlam9uIDMwNTcwMSwgU291dGggS29yZWEmI3hEO0tvcmVh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aW9kaWNhbD48cGFnZXM+MTkyNjMtMTkyNjc8L3BhZ2VzPjx2b2x1bWU+MTEwPC92b2x1bWU+PG51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</w:fldData>
          </w:fldChar>
        </w:r>
        <w:r w:rsidR="006E6155">
          <w:rPr>
            <w:rFonts w:ascii="Arial" w:hAnsi="Arial" w:cs="Arial"/>
            <w:sz w:val="20"/>
            <w:szCs w:val="20"/>
          </w:rPr>
          <w:instrText xml:space="preserve"> ADDIN EN.CITE </w:instrText>
        </w:r>
        <w:r w:rsidR="006E6155">
          <w:rPr>
            <w:rFonts w:ascii="Arial" w:hAnsi="Arial" w:cs="Arial"/>
            <w:szCs w:val="20"/>
          </w:rPr>
          <w:fldChar w:fldCharType="begin">
            <w:fldData xml:space="preserve">PEVuZE5vdGU+PENpdGU+PEF1dGhvcj5Zb29uPC9BdXRob3I+PFllYXI+MjAxMzwvWWVhcj48UmVj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JmFtcDsgVGVjaG5vbCwgS0lOQywgVGFlam9uIDMwNTcwMSwgU291dGggS29yZWEmI3hEO0tvcmVh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</w:fldData>
          </w:fldChar>
        </w:r>
        <w:r w:rsidR="006E6155">
          <w:rPr>
            <w:rFonts w:ascii="Arial" w:hAnsi="Arial" w:cs="Arial"/>
            <w:sz w:val="20"/>
            <w:szCs w:val="20"/>
          </w:rPr>
          <w:instrText xml:space="preserve"> ADDIN EN.CITE.DATA </w:instrText>
        </w:r>
        <w:r w:rsidR="006E6155">
          <w:rPr>
            <w:rFonts w:ascii="Arial" w:hAnsi="Arial" w:cs="Arial"/>
            <w:szCs w:val="20"/>
          </w:rPr>
        </w:r>
        <w:r w:rsidR="006E6155">
          <w:rPr>
            <w:rFonts w:ascii="Arial" w:hAnsi="Arial" w:cs="Arial"/>
            <w:szCs w:val="20"/>
          </w:rPr>
          <w:fldChar w:fldCharType="end"/>
        </w:r>
        <w:r w:rsidR="006E6155">
          <w:rPr>
            <w:rFonts w:ascii="Arial" w:hAnsi="Arial" w:cs="Arial"/>
            <w:szCs w:val="20"/>
          </w:rPr>
        </w:r>
        <w:r w:rsidR="006E6155">
          <w:rPr>
            <w:rFonts w:ascii="Arial" w:hAnsi="Arial" w:cs="Arial"/>
            <w:szCs w:val="20"/>
          </w:rPr>
          <w:fldChar w:fldCharType="separate"/>
        </w:r>
        <w:r w:rsidR="006E6155">
          <w:rPr>
            <w:rFonts w:ascii="Arial" w:hAnsi="Arial" w:cs="Arial"/>
            <w:noProof/>
            <w:sz w:val="20"/>
            <w:szCs w:val="20"/>
          </w:rPr>
          <w:t>(11-16)</w:t>
        </w:r>
        <w:r w:rsidR="006E6155">
          <w:rPr>
            <w:rFonts w:ascii="Arial" w:hAnsi="Arial" w:cs="Arial"/>
            <w:szCs w:val="20"/>
          </w:rPr>
          <w:fldChar w:fldCharType="end"/>
        </w:r>
      </w:ins>
      <w:del w:id="88" w:author="Dong Ki Yoon" w:date="2023-11-03T13:50:00Z">
        <w:r w:rsidRPr="00E12933" w:rsidDel="0092029E">
          <w:rPr>
            <w:rFonts w:ascii="Arial" w:hAnsi="Arial" w:cs="Arial"/>
            <w:sz w:val="20"/>
            <w:szCs w:val="20"/>
          </w:rPr>
          <w:delText>Especially,</w:delText>
        </w:r>
      </w:del>
      <w:r w:rsidRPr="00E12933">
        <w:rPr>
          <w:rFonts w:ascii="Arial" w:hAnsi="Arial" w:cs="Arial"/>
          <w:sz w:val="20"/>
          <w:szCs w:val="20"/>
        </w:rPr>
        <w:t xml:space="preserve"> </w:t>
      </w:r>
      <w:r w:rsidR="00EF0450" w:rsidRPr="00E12933">
        <w:rPr>
          <w:rFonts w:ascii="Arial" w:hAnsi="Arial" w:cs="Arial"/>
          <w:sz w:val="20"/>
          <w:szCs w:val="20"/>
        </w:rPr>
        <w:t>LC</w:t>
      </w:r>
      <w:ins w:id="89" w:author="Dong Ki Yoon" w:date="2023-11-03T13:50:00Z">
        <w:r w:rsidR="0092029E">
          <w:rPr>
            <w:rFonts w:ascii="Arial" w:hAnsi="Arial" w:cs="Arial"/>
            <w:sz w:val="20"/>
            <w:szCs w:val="20"/>
          </w:rPr>
          <w:t xml:space="preserve"> is</w:t>
        </w:r>
      </w:ins>
      <w:del w:id="90" w:author="Dong Ki Yoon" w:date="2023-11-03T13:50:00Z">
        <w:r w:rsidRPr="00E12933" w:rsidDel="0092029E">
          <w:rPr>
            <w:rFonts w:ascii="Arial" w:hAnsi="Arial" w:cs="Arial"/>
            <w:sz w:val="20"/>
            <w:szCs w:val="20"/>
          </w:rPr>
          <w:delText>s are</w:delText>
        </w:r>
      </w:del>
      <w:r w:rsidR="00EF0450" w:rsidRPr="00E12933">
        <w:rPr>
          <w:rFonts w:ascii="Arial" w:hAnsi="Arial" w:cs="Arial"/>
          <w:sz w:val="20"/>
          <w:szCs w:val="20"/>
        </w:rPr>
        <w:t xml:space="preserve"> a state of matter </w:t>
      </w:r>
      <w:del w:id="91" w:author="Dong Ki Yoon" w:date="2023-11-03T14:16:00Z">
        <w:r w:rsidR="00EF0450" w:rsidRPr="00E12933" w:rsidDel="004307EE">
          <w:rPr>
            <w:rFonts w:ascii="Arial" w:hAnsi="Arial" w:cs="Arial"/>
            <w:sz w:val="20"/>
            <w:szCs w:val="20"/>
          </w:rPr>
          <w:delText xml:space="preserve">that </w:delText>
        </w:r>
        <w:r w:rsidR="000B16E8" w:rsidRPr="00E12933" w:rsidDel="004307EE">
          <w:rPr>
            <w:rFonts w:ascii="Arial" w:hAnsi="Arial" w:cs="Arial"/>
            <w:sz w:val="20"/>
            <w:szCs w:val="20"/>
          </w:rPr>
          <w:delText>possesses</w:delText>
        </w:r>
      </w:del>
      <w:ins w:id="92" w:author="Dong Ki Yoon" w:date="2023-11-03T14:16:00Z">
        <w:r w:rsidR="004307EE">
          <w:rPr>
            <w:rFonts w:ascii="Arial" w:hAnsi="Arial" w:cs="Arial"/>
            <w:sz w:val="20"/>
            <w:szCs w:val="20"/>
          </w:rPr>
          <w:t>with</w:t>
        </w:r>
      </w:ins>
      <w:r w:rsidR="00EF0450" w:rsidRPr="00E12933">
        <w:rPr>
          <w:rFonts w:ascii="Arial" w:hAnsi="Arial" w:cs="Arial"/>
          <w:sz w:val="20"/>
          <w:szCs w:val="20"/>
        </w:rPr>
        <w:t xml:space="preserve"> </w:t>
      </w:r>
      <w:ins w:id="93" w:author="Dong Ki Yoon" w:date="2023-11-03T13:49:00Z">
        <w:r w:rsidR="0092029E">
          <w:rPr>
            <w:rFonts w:ascii="Arial" w:hAnsi="Arial" w:cs="Arial"/>
            <w:sz w:val="20"/>
            <w:szCs w:val="20"/>
          </w:rPr>
          <w:t xml:space="preserve">intermediate </w:t>
        </w:r>
      </w:ins>
      <w:r w:rsidR="00EF0450" w:rsidRPr="00E12933">
        <w:rPr>
          <w:rFonts w:ascii="Arial" w:hAnsi="Arial" w:cs="Arial"/>
          <w:sz w:val="20"/>
          <w:szCs w:val="20"/>
        </w:rPr>
        <w:t xml:space="preserve">properties </w:t>
      </w:r>
      <w:del w:id="94" w:author="Dong Ki Yoon" w:date="2023-11-03T14:16:00Z">
        <w:r w:rsidR="00EF0450" w:rsidRPr="00E12933" w:rsidDel="004307EE">
          <w:rPr>
            <w:rFonts w:ascii="Arial" w:hAnsi="Arial" w:cs="Arial"/>
            <w:sz w:val="20"/>
            <w:szCs w:val="20"/>
          </w:rPr>
          <w:delText xml:space="preserve">of </w:delText>
        </w:r>
      </w:del>
      <w:ins w:id="95" w:author="Dong Ki Yoon" w:date="2023-11-03T14:16:00Z">
        <w:r w:rsidR="004307EE">
          <w:rPr>
            <w:rFonts w:ascii="Arial" w:hAnsi="Arial" w:cs="Arial"/>
            <w:sz w:val="20"/>
            <w:szCs w:val="20"/>
          </w:rPr>
          <w:t xml:space="preserve">between </w:t>
        </w:r>
      </w:ins>
      <w:del w:id="96" w:author="Dong Ki Yoon" w:date="2023-11-03T14:16:00Z">
        <w:r w:rsidR="00EF0450" w:rsidRPr="00E12933" w:rsidDel="004307EE">
          <w:rPr>
            <w:rFonts w:ascii="Arial" w:hAnsi="Arial" w:cs="Arial"/>
            <w:sz w:val="20"/>
            <w:szCs w:val="20"/>
          </w:rPr>
          <w:delText xml:space="preserve">both </w:delText>
        </w:r>
      </w:del>
      <w:r w:rsidR="00EF0450" w:rsidRPr="00E12933">
        <w:rPr>
          <w:rFonts w:ascii="Arial" w:hAnsi="Arial" w:cs="Arial"/>
          <w:sz w:val="20"/>
          <w:szCs w:val="20"/>
        </w:rPr>
        <w:t>liquids and crystals</w:t>
      </w:r>
      <w:ins w:id="97" w:author="Dong Ki Yoon" w:date="2023-11-03T13:53:00Z">
        <w:r w:rsidR="00085D10">
          <w:rPr>
            <w:rFonts w:ascii="Arial" w:hAnsi="Arial" w:cs="Arial"/>
            <w:sz w:val="20"/>
            <w:szCs w:val="20"/>
          </w:rPr>
          <w:t xml:space="preserve">. </w:t>
        </w:r>
      </w:ins>
      <w:del w:id="98" w:author="Dong Ki Yoon" w:date="2023-11-03T13:49:00Z">
        <w:r w:rsidR="00EF0450" w:rsidRPr="00E12933" w:rsidDel="0092029E">
          <w:rPr>
            <w:rFonts w:ascii="Arial" w:hAnsi="Arial" w:cs="Arial"/>
            <w:sz w:val="20"/>
            <w:szCs w:val="20"/>
          </w:rPr>
          <w:delText xml:space="preserve">. </w:delText>
        </w:r>
        <w:r w:rsidRPr="00E12933" w:rsidDel="0092029E">
          <w:rPr>
            <w:rFonts w:ascii="Arial" w:hAnsi="Arial" w:cs="Arial"/>
            <w:sz w:val="20"/>
            <w:szCs w:val="20"/>
          </w:rPr>
          <w:delText>T</w:delText>
        </w:r>
        <w:r w:rsidR="007F632C" w:rsidRPr="00E12933" w:rsidDel="0092029E">
          <w:rPr>
            <w:rFonts w:ascii="Arial" w:hAnsi="Arial" w:cs="Arial"/>
            <w:sz w:val="20"/>
            <w:szCs w:val="20"/>
          </w:rPr>
          <w:delText xml:space="preserve">heir </w:delText>
        </w:r>
      </w:del>
      <w:del w:id="99" w:author="Dong Ki Yoon" w:date="2023-11-03T13:53:00Z">
        <w:r w:rsidR="007F632C" w:rsidRPr="00E12933" w:rsidDel="00085D10">
          <w:rPr>
            <w:rFonts w:ascii="Arial" w:hAnsi="Arial" w:cs="Arial"/>
            <w:sz w:val="20"/>
            <w:szCs w:val="20"/>
          </w:rPr>
          <w:delText xml:space="preserve">self-assembly characteristics </w:delText>
        </w:r>
        <w:r w:rsidR="00541ED2" w:rsidRPr="00E12933" w:rsidDel="00085D10">
          <w:rPr>
            <w:rFonts w:ascii="Arial" w:hAnsi="Arial" w:cs="Arial"/>
            <w:sz w:val="20"/>
            <w:szCs w:val="20"/>
          </w:rPr>
          <w:delText xml:space="preserve">provide various </w:delText>
        </w:r>
      </w:del>
      <w:del w:id="100" w:author="Dong Ki Yoon" w:date="2023-11-03T13:36:00Z">
        <w:r w:rsidR="00541ED2" w:rsidRPr="00E12933" w:rsidDel="00FF5136">
          <w:rPr>
            <w:rFonts w:ascii="Arial" w:hAnsi="Arial" w:cs="Arial"/>
            <w:sz w:val="20"/>
            <w:szCs w:val="20"/>
          </w:rPr>
          <w:delText xml:space="preserve">type </w:delText>
        </w:r>
      </w:del>
      <w:del w:id="101" w:author="Dong Ki Yoon" w:date="2023-11-03T13:53:00Z">
        <w:r w:rsidR="00541ED2" w:rsidRPr="00E12933" w:rsidDel="00085D10">
          <w:rPr>
            <w:rFonts w:ascii="Arial" w:hAnsi="Arial" w:cs="Arial"/>
            <w:sz w:val="20"/>
            <w:szCs w:val="20"/>
          </w:rPr>
          <w:delText xml:space="preserve">of structures </w:delText>
        </w:r>
      </w:del>
    </w:p>
    <w:p w14:paraId="2CF0724D" w14:textId="07BD5BDA" w:rsidR="00EA159C" w:rsidDel="006E6155" w:rsidRDefault="00EA159C">
      <w:pPr>
        <w:pStyle w:val="a3"/>
        <w:ind w:firstLineChars="50" w:firstLine="120"/>
        <w:jc w:val="both"/>
        <w:rPr>
          <w:ins w:id="102" w:author="Perry H Leo" w:date="2023-10-18T10:23:00Z"/>
          <w:del w:id="103" w:author="Dong Ki Yoon" w:date="2023-11-03T13:47:00Z"/>
          <w:rFonts w:ascii="Arial" w:hAnsi="Arial" w:cs="Arial"/>
          <w:szCs w:val="20"/>
        </w:rPr>
        <w:pPrChange w:id="104" w:author="Dong Ki Yoon" w:date="2023-11-03T13:53:00Z">
          <w:pPr>
            <w:widowControl/>
            <w:wordWrap/>
            <w:autoSpaceDE/>
            <w:autoSpaceDN/>
          </w:pPr>
        </w:pPrChange>
      </w:pPr>
      <w:ins w:id="105" w:author="Perry H Leo" w:date="2023-10-18T10:23:00Z">
        <w:del w:id="106" w:author="Dong Ki Yoon" w:date="2023-11-03T13:47:00Z">
          <w:r w:rsidDel="006E6155">
            <w:rPr>
              <w:rFonts w:ascii="Arial" w:hAnsi="Arial" w:cs="Arial"/>
              <w:szCs w:val="20"/>
            </w:rPr>
            <w:br w:type="page"/>
          </w:r>
        </w:del>
      </w:ins>
    </w:p>
    <w:p w14:paraId="0F35CCE8" w14:textId="3C140644" w:rsidR="008148F9" w:rsidRPr="00E12933" w:rsidDel="00D9479A" w:rsidRDefault="00541ED2">
      <w:pPr>
        <w:pStyle w:val="a3"/>
        <w:ind w:firstLineChars="50" w:firstLine="100"/>
        <w:jc w:val="both"/>
        <w:rPr>
          <w:del w:id="107" w:author="Dong Ki Yoon" w:date="2023-11-03T13:55:00Z"/>
          <w:rFonts w:ascii="Arial" w:hAnsi="Arial" w:cs="Arial"/>
          <w:sz w:val="20"/>
          <w:szCs w:val="20"/>
        </w:rPr>
      </w:pPr>
      <w:del w:id="108" w:author="Dong Ki Yoon" w:date="2023-11-03T13:53:00Z">
        <w:r w:rsidRPr="00E12933" w:rsidDel="00085D10">
          <w:rPr>
            <w:rFonts w:ascii="Arial" w:hAnsi="Arial" w:cs="Arial"/>
            <w:sz w:val="20"/>
            <w:szCs w:val="20"/>
          </w:rPr>
          <w:delText>d</w:delText>
        </w:r>
      </w:del>
      <w:del w:id="109" w:author="Dong Ki Yoon" w:date="2023-11-03T13:50:00Z">
        <w:r w:rsidRPr="00E12933" w:rsidDel="0092029E">
          <w:rPr>
            <w:rFonts w:ascii="Arial" w:hAnsi="Arial" w:cs="Arial"/>
            <w:sz w:val="20"/>
            <w:szCs w:val="20"/>
          </w:rPr>
          <w:delText>epending</w:delText>
        </w:r>
      </w:del>
      <w:del w:id="110" w:author="Dong Ki Yoon" w:date="2023-11-03T13:53:00Z">
        <w:r w:rsidRPr="00E12933" w:rsidDel="00085D10">
          <w:rPr>
            <w:rFonts w:ascii="Arial" w:hAnsi="Arial" w:cs="Arial"/>
            <w:sz w:val="20"/>
            <w:szCs w:val="20"/>
          </w:rPr>
          <w:delText xml:space="preserve"> on the supramolecular interactions of LC materials</w:delText>
        </w:r>
        <w:r w:rsidR="007F632C" w:rsidRPr="00E12933" w:rsidDel="00085D10">
          <w:rPr>
            <w:rFonts w:ascii="Arial" w:hAnsi="Arial" w:cs="Arial"/>
            <w:sz w:val="20"/>
            <w:szCs w:val="20"/>
          </w:rPr>
          <w:delText xml:space="preserve">. </w:delText>
        </w:r>
      </w:del>
      <w:r w:rsidR="007F632C" w:rsidRPr="00E12933">
        <w:rPr>
          <w:rFonts w:ascii="Arial" w:hAnsi="Arial" w:cs="Arial"/>
          <w:sz w:val="20"/>
          <w:szCs w:val="20"/>
        </w:rPr>
        <w:t>Of particular interest is the smectic phase of LC, characterized by its layered molecular ordering</w:t>
      </w:r>
      <w:ins w:id="111" w:author="Dong Ki Yoon" w:date="2023-11-03T13:53:00Z">
        <w:r w:rsidR="00D9479A">
          <w:rPr>
            <w:rFonts w:ascii="Arial" w:hAnsi="Arial" w:cs="Arial"/>
            <w:sz w:val="20"/>
            <w:szCs w:val="20"/>
          </w:rPr>
          <w:t xml:space="preserve">, in which </w:t>
        </w:r>
      </w:ins>
      <w:del w:id="112" w:author="Dong Ki Yoon" w:date="2023-11-03T13:53:00Z">
        <w:r w:rsidR="007F632C" w:rsidRPr="00E12933" w:rsidDel="00D9479A">
          <w:rPr>
            <w:rFonts w:ascii="Arial" w:hAnsi="Arial" w:cs="Arial"/>
            <w:sz w:val="20"/>
            <w:szCs w:val="20"/>
          </w:rPr>
          <w:delText>. In th</w:delText>
        </w:r>
        <w:r w:rsidR="00B1123C" w:rsidRPr="00E12933" w:rsidDel="00D9479A">
          <w:rPr>
            <w:rFonts w:ascii="Arial" w:hAnsi="Arial" w:cs="Arial"/>
            <w:sz w:val="20"/>
            <w:szCs w:val="20"/>
          </w:rPr>
          <w:delText>e smectic LC</w:delText>
        </w:r>
        <w:r w:rsidR="007F632C" w:rsidRPr="00E12933" w:rsidDel="00D9479A">
          <w:rPr>
            <w:rFonts w:ascii="Arial" w:hAnsi="Arial" w:cs="Arial"/>
            <w:sz w:val="20"/>
            <w:szCs w:val="20"/>
          </w:rPr>
          <w:delText xml:space="preserve"> phase, </w:delText>
        </w:r>
      </w:del>
      <w:r w:rsidR="007F632C" w:rsidRPr="00E12933">
        <w:rPr>
          <w:rFonts w:ascii="Arial" w:hAnsi="Arial" w:cs="Arial"/>
          <w:sz w:val="20"/>
          <w:szCs w:val="20"/>
        </w:rPr>
        <w:t>the</w:t>
      </w:r>
      <w:del w:id="113" w:author="Dong Ki Yoon" w:date="2023-11-03T13:53:00Z">
        <w:r w:rsidR="007F632C" w:rsidRPr="00E12933" w:rsidDel="00D9479A">
          <w:rPr>
            <w:rFonts w:ascii="Arial" w:hAnsi="Arial" w:cs="Arial"/>
            <w:sz w:val="20"/>
            <w:szCs w:val="20"/>
          </w:rPr>
          <w:delText xml:space="preserve"> LC</w:delText>
        </w:r>
      </w:del>
      <w:r w:rsidR="007F632C" w:rsidRPr="00E12933">
        <w:rPr>
          <w:rFonts w:ascii="Arial" w:hAnsi="Arial" w:cs="Arial"/>
          <w:sz w:val="20"/>
          <w:szCs w:val="20"/>
        </w:rPr>
        <w:t xml:space="preserve"> molecules are arranged in layers </w:t>
      </w:r>
      <w:r w:rsidR="0085084F" w:rsidRPr="00E12933">
        <w:rPr>
          <w:rFonts w:ascii="Arial" w:hAnsi="Arial" w:cs="Arial"/>
          <w:sz w:val="20"/>
          <w:szCs w:val="20"/>
        </w:rPr>
        <w:t>that preserve their equidistance</w:t>
      </w:r>
      <w:r w:rsidR="007F632C" w:rsidRPr="00E12933">
        <w:rPr>
          <w:rFonts w:ascii="Arial" w:hAnsi="Arial" w:cs="Arial"/>
          <w:sz w:val="20"/>
          <w:szCs w:val="20"/>
        </w:rPr>
        <w:t>.</w:t>
      </w:r>
      <w:r w:rsidR="008F093F" w:rsidRPr="00E12933">
        <w:rPr>
          <w:rFonts w:ascii="Arial" w:hAnsi="Arial" w:cs="Arial"/>
          <w:szCs w:val="20"/>
        </w:rPr>
        <w:fldChar w:fldCharType="begin">
          <w:fldData xml:space="preserve">PEVuZE5vdGU+PENpdGU+PEF1dGhvcj5CYXJvaXM8L0F1dGhvcj48WWVhcj4yMDEyPC9ZZWFyPjxS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</w:fldData>
        </w:fldChar>
      </w:r>
      <w:r w:rsidR="00F87C37">
        <w:rPr>
          <w:rFonts w:ascii="Arial" w:hAnsi="Arial" w:cs="Arial"/>
          <w:sz w:val="20"/>
          <w:szCs w:val="20"/>
        </w:rPr>
        <w:instrText xml:space="preserve"> ADDIN EN.CITE </w:instrText>
      </w:r>
      <w:r w:rsidR="00F87C37">
        <w:rPr>
          <w:rFonts w:ascii="Arial" w:hAnsi="Arial" w:cs="Arial"/>
          <w:szCs w:val="20"/>
        </w:rPr>
        <w:fldChar w:fldCharType="begin">
          <w:fldData xml:space="preserve">PEVuZE5vdGU+PENpdGU+PEF1dGhvcj5CYXJvaXM8L0F1dGhvcj48WWVhcj4yMDEyPC9ZZWFyPjxS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</w:fldData>
        </w:fldChar>
      </w:r>
      <w:r w:rsidR="00F87C37">
        <w:rPr>
          <w:rFonts w:ascii="Arial" w:hAnsi="Arial" w:cs="Arial"/>
          <w:sz w:val="20"/>
          <w:szCs w:val="20"/>
        </w:rPr>
        <w:instrText xml:space="preserve"> ADDIN EN.CITE.DATA </w:instrText>
      </w:r>
      <w:r w:rsidR="00F87C37">
        <w:rPr>
          <w:rFonts w:ascii="Arial" w:hAnsi="Arial" w:cs="Arial"/>
          <w:szCs w:val="20"/>
        </w:rPr>
      </w:r>
      <w:r w:rsidR="00F87C37">
        <w:rPr>
          <w:rFonts w:ascii="Arial" w:hAnsi="Arial" w:cs="Arial"/>
          <w:szCs w:val="20"/>
        </w:rPr>
        <w:fldChar w:fldCharType="end"/>
      </w:r>
      <w:r w:rsidR="008F093F" w:rsidRPr="00E12933">
        <w:rPr>
          <w:rFonts w:ascii="Arial" w:hAnsi="Arial" w:cs="Arial"/>
          <w:szCs w:val="20"/>
        </w:rPr>
      </w:r>
      <w:r w:rsidR="008F093F" w:rsidRPr="00E12933">
        <w:rPr>
          <w:rFonts w:ascii="Arial" w:hAnsi="Arial" w:cs="Arial"/>
          <w:szCs w:val="20"/>
        </w:rPr>
        <w:fldChar w:fldCharType="separate"/>
      </w:r>
      <w:r w:rsidR="00F87C37">
        <w:rPr>
          <w:rFonts w:ascii="Arial" w:hAnsi="Arial" w:cs="Arial"/>
          <w:noProof/>
          <w:sz w:val="20"/>
          <w:szCs w:val="20"/>
        </w:rPr>
        <w:t>(17-22)</w:t>
      </w:r>
      <w:r w:rsidR="008F093F" w:rsidRPr="00E12933">
        <w:rPr>
          <w:rFonts w:ascii="Arial" w:hAnsi="Arial" w:cs="Arial"/>
          <w:szCs w:val="20"/>
        </w:rPr>
        <w:fldChar w:fldCharType="end"/>
      </w:r>
      <w:r w:rsidR="00297E92" w:rsidRPr="00E12933">
        <w:rPr>
          <w:rFonts w:ascii="Arial" w:hAnsi="Arial" w:cs="Arial"/>
          <w:sz w:val="20"/>
          <w:szCs w:val="20"/>
        </w:rPr>
        <w:t xml:space="preserve"> </w:t>
      </w:r>
      <w:del w:id="114" w:author="Perry H Leo" w:date="2023-10-18T10:27:00Z">
        <w:r w:rsidR="00887DBD" w:rsidRPr="00E12933" w:rsidDel="00EA159C">
          <w:rPr>
            <w:rFonts w:ascii="Arial" w:hAnsi="Arial" w:cs="Arial"/>
            <w:sz w:val="20"/>
            <w:szCs w:val="20"/>
          </w:rPr>
          <w:delText>Of which</w:delText>
        </w:r>
        <w:r w:rsidR="007F5341" w:rsidRPr="00E12933" w:rsidDel="00EA159C">
          <w:rPr>
            <w:rFonts w:ascii="Arial" w:hAnsi="Arial" w:cs="Arial"/>
            <w:sz w:val="20"/>
            <w:szCs w:val="20"/>
          </w:rPr>
          <w:delText xml:space="preserve">, </w:delText>
        </w:r>
        <w:r w:rsidR="00887DBD" w:rsidRPr="00E12933" w:rsidDel="00EA159C">
          <w:rPr>
            <w:rFonts w:ascii="Arial" w:hAnsi="Arial" w:cs="Arial"/>
            <w:sz w:val="20"/>
            <w:szCs w:val="20"/>
          </w:rPr>
          <w:delText>s</w:delText>
        </w:r>
      </w:del>
      <w:ins w:id="115" w:author="Perry H Leo" w:date="2023-10-18T10:27:00Z">
        <w:r w:rsidR="00EA159C">
          <w:rPr>
            <w:rFonts w:ascii="Arial" w:hAnsi="Arial" w:cs="Arial"/>
            <w:sz w:val="20"/>
            <w:szCs w:val="20"/>
          </w:rPr>
          <w:t>S</w:t>
        </w:r>
      </w:ins>
      <w:r w:rsidR="00887DBD" w:rsidRPr="00E12933">
        <w:rPr>
          <w:rFonts w:ascii="Arial" w:hAnsi="Arial" w:cs="Arial"/>
          <w:sz w:val="20"/>
          <w:szCs w:val="20"/>
        </w:rPr>
        <w:t xml:space="preserve">tructures in </w:t>
      </w:r>
      <w:ins w:id="116" w:author="Dong Ki Yoon" w:date="2023-11-03T13:54:00Z">
        <w:r w:rsidR="00D9479A">
          <w:rPr>
            <w:rFonts w:ascii="Arial" w:hAnsi="Arial" w:cs="Arial"/>
            <w:sz w:val="20"/>
            <w:szCs w:val="20"/>
          </w:rPr>
          <w:t xml:space="preserve">the </w:t>
        </w:r>
      </w:ins>
      <w:r w:rsidR="00887DBD" w:rsidRPr="00E12933">
        <w:rPr>
          <w:rFonts w:ascii="Arial" w:hAnsi="Arial" w:cs="Arial"/>
          <w:sz w:val="20"/>
          <w:szCs w:val="20"/>
        </w:rPr>
        <w:t xml:space="preserve">smectic </w:t>
      </w:r>
      <w:r w:rsidR="007F5341" w:rsidRPr="00E12933">
        <w:rPr>
          <w:rFonts w:ascii="Arial" w:hAnsi="Arial" w:cs="Arial"/>
          <w:sz w:val="20"/>
          <w:szCs w:val="20"/>
        </w:rPr>
        <w:t>A phase</w:t>
      </w:r>
      <w:r w:rsidR="00AD6954" w:rsidRPr="00E12933">
        <w:rPr>
          <w:rFonts w:ascii="Arial" w:hAnsi="Arial" w:cs="Arial"/>
          <w:sz w:val="20"/>
          <w:szCs w:val="20"/>
        </w:rPr>
        <w:t xml:space="preserve"> </w:t>
      </w:r>
      <w:r w:rsidR="00887DBD" w:rsidRPr="00E12933">
        <w:rPr>
          <w:rFonts w:ascii="Arial" w:hAnsi="Arial" w:cs="Arial"/>
          <w:sz w:val="20"/>
          <w:szCs w:val="20"/>
        </w:rPr>
        <w:t>are</w:t>
      </w:r>
      <w:del w:id="117" w:author="Dong Ki Yoon" w:date="2023-11-03T13:54:00Z">
        <w:r w:rsidR="00887DBD" w:rsidRPr="00E12933" w:rsidDel="00D9479A">
          <w:rPr>
            <w:rFonts w:ascii="Arial" w:hAnsi="Arial" w:cs="Arial"/>
            <w:sz w:val="20"/>
            <w:szCs w:val="20"/>
          </w:rPr>
          <w:delText xml:space="preserve"> particularly interesting</w:delText>
        </w:r>
      </w:del>
      <w:del w:id="118" w:author="Dong Ki Yoon" w:date="2023-11-03T14:17:00Z">
        <w:r w:rsidR="00887DBD" w:rsidRPr="00E12933" w:rsidDel="004307EE">
          <w:rPr>
            <w:rFonts w:ascii="Arial" w:hAnsi="Arial" w:cs="Arial"/>
            <w:sz w:val="20"/>
            <w:szCs w:val="20"/>
          </w:rPr>
          <w:delText>,</w:delText>
        </w:r>
      </w:del>
      <w:r w:rsidR="00887DBD" w:rsidRPr="00E12933">
        <w:rPr>
          <w:rFonts w:ascii="Arial" w:hAnsi="Arial" w:cs="Arial"/>
          <w:sz w:val="20"/>
          <w:szCs w:val="20"/>
        </w:rPr>
        <w:t xml:space="preserve"> </w:t>
      </w:r>
      <w:ins w:id="119" w:author="Perry H Leo" w:date="2023-10-18T10:27:00Z">
        <w:del w:id="120" w:author="Dong Ki Yoon" w:date="2023-11-03T14:17:00Z">
          <w:r w:rsidR="00EA159C" w:rsidDel="004307EE">
            <w:rPr>
              <w:rFonts w:ascii="Arial" w:hAnsi="Arial" w:cs="Arial"/>
              <w:sz w:val="20"/>
              <w:szCs w:val="20"/>
            </w:rPr>
            <w:delText xml:space="preserve">as they are </w:delText>
          </w:r>
        </w:del>
      </w:ins>
      <w:r w:rsidR="00AD6954" w:rsidRPr="00E12933">
        <w:rPr>
          <w:rFonts w:ascii="Arial" w:hAnsi="Arial" w:cs="Arial"/>
          <w:sz w:val="20"/>
          <w:szCs w:val="20"/>
        </w:rPr>
        <w:t xml:space="preserve">characterized by the ordered arrangement of molecules </w:t>
      </w:r>
      <w:r w:rsidR="007F5341" w:rsidRPr="00E12933">
        <w:rPr>
          <w:rFonts w:ascii="Arial" w:hAnsi="Arial" w:cs="Arial"/>
          <w:sz w:val="20"/>
          <w:szCs w:val="20"/>
        </w:rPr>
        <w:t>normal to a</w:t>
      </w:r>
      <w:r w:rsidR="00AD6954" w:rsidRPr="00E12933">
        <w:rPr>
          <w:rFonts w:ascii="Arial" w:hAnsi="Arial" w:cs="Arial"/>
          <w:sz w:val="20"/>
          <w:szCs w:val="20"/>
        </w:rPr>
        <w:t xml:space="preserve"> layer, with long-range positional order within the layers but only short-range positional order between the layers.</w:t>
      </w:r>
      <w:r w:rsidR="00AD6954" w:rsidRPr="00E12933">
        <w:rPr>
          <w:rFonts w:ascii="Arial" w:hAnsi="Arial" w:cs="Arial"/>
          <w:szCs w:val="20"/>
        </w:rPr>
        <w:fldChar w:fldCharType="begin">
          <w:fldData xml:space="preserve">PEVuZE5vdGU+PENpdGU+PEF1dGhvcj5GaWxpbW9ub3ZhPC9BdXRob3I+PFllYXI+MjAxNzwvWWVh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</w:fldData>
        </w:fldChar>
      </w:r>
      <w:r w:rsidR="00F87C37">
        <w:rPr>
          <w:rFonts w:ascii="Arial" w:hAnsi="Arial" w:cs="Arial"/>
          <w:sz w:val="20"/>
          <w:szCs w:val="20"/>
        </w:rPr>
        <w:instrText xml:space="preserve"> ADDIN EN.CITE </w:instrText>
      </w:r>
      <w:r w:rsidR="00F87C37">
        <w:rPr>
          <w:rFonts w:ascii="Arial" w:hAnsi="Arial" w:cs="Arial"/>
          <w:szCs w:val="20"/>
        </w:rPr>
        <w:fldChar w:fldCharType="begin">
          <w:fldData xml:space="preserve">PEVuZE5vdGU+PENpdGU+PEF1dGhvcj5GaWxpbW9ub3ZhPC9BdXRob3I+PFllYXI+MjAxNzwvWWVh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</w:fldData>
        </w:fldChar>
      </w:r>
      <w:r w:rsidR="00F87C37">
        <w:rPr>
          <w:rFonts w:ascii="Arial" w:hAnsi="Arial" w:cs="Arial"/>
          <w:sz w:val="20"/>
          <w:szCs w:val="20"/>
        </w:rPr>
        <w:instrText xml:space="preserve"> ADDIN EN.CITE.DATA </w:instrText>
      </w:r>
      <w:r w:rsidR="00F87C37">
        <w:rPr>
          <w:rFonts w:ascii="Arial" w:hAnsi="Arial" w:cs="Arial"/>
          <w:szCs w:val="20"/>
        </w:rPr>
      </w:r>
      <w:r w:rsidR="00F87C37">
        <w:rPr>
          <w:rFonts w:ascii="Arial" w:hAnsi="Arial" w:cs="Arial"/>
          <w:szCs w:val="20"/>
        </w:rPr>
        <w:fldChar w:fldCharType="end"/>
      </w:r>
      <w:r w:rsidR="00AD6954" w:rsidRPr="00E12933">
        <w:rPr>
          <w:rFonts w:ascii="Arial" w:hAnsi="Arial" w:cs="Arial"/>
          <w:szCs w:val="20"/>
        </w:rPr>
      </w:r>
      <w:r w:rsidR="00AD6954" w:rsidRPr="00E12933">
        <w:rPr>
          <w:rFonts w:ascii="Arial" w:hAnsi="Arial" w:cs="Arial"/>
          <w:szCs w:val="20"/>
        </w:rPr>
        <w:fldChar w:fldCharType="separate"/>
      </w:r>
      <w:r w:rsidR="00F87C37">
        <w:rPr>
          <w:rFonts w:ascii="Arial" w:hAnsi="Arial" w:cs="Arial"/>
          <w:noProof/>
          <w:sz w:val="20"/>
          <w:szCs w:val="20"/>
        </w:rPr>
        <w:t>(23-26)</w:t>
      </w:r>
      <w:r w:rsidR="00AD6954" w:rsidRPr="00E12933">
        <w:rPr>
          <w:rFonts w:ascii="Arial" w:hAnsi="Arial" w:cs="Arial"/>
          <w:szCs w:val="20"/>
        </w:rPr>
        <w:fldChar w:fldCharType="end"/>
      </w:r>
      <w:r w:rsidR="00AD6954" w:rsidRPr="00E12933">
        <w:rPr>
          <w:rFonts w:ascii="Arial" w:hAnsi="Arial" w:cs="Arial"/>
          <w:sz w:val="20"/>
          <w:szCs w:val="20"/>
        </w:rPr>
        <w:t xml:space="preserve"> </w:t>
      </w:r>
      <w:del w:id="121" w:author="Dong Ki Yoon" w:date="2023-11-03T13:55:00Z">
        <w:r w:rsidR="0085084F" w:rsidRPr="00E12933" w:rsidDel="00D9479A">
          <w:rPr>
            <w:rFonts w:ascii="Arial" w:hAnsi="Arial" w:cs="Arial"/>
            <w:sz w:val="20"/>
            <w:szCs w:val="20"/>
          </w:rPr>
          <w:delText xml:space="preserve">Due to the anisotropic nature of the molecules and </w:delText>
        </w:r>
      </w:del>
      <w:del w:id="122" w:author="Dong Ki Yoon" w:date="2023-11-03T13:54:00Z">
        <w:r w:rsidR="0085084F" w:rsidRPr="00E12933" w:rsidDel="00D9479A">
          <w:rPr>
            <w:rFonts w:ascii="Arial" w:hAnsi="Arial" w:cs="Arial"/>
            <w:sz w:val="20"/>
            <w:szCs w:val="20"/>
          </w:rPr>
          <w:delText xml:space="preserve">layering </w:delText>
        </w:r>
      </w:del>
      <w:del w:id="123" w:author="Dong Ki Yoon" w:date="2023-11-03T13:55:00Z">
        <w:r w:rsidR="0085084F" w:rsidRPr="00E12933" w:rsidDel="00D9479A">
          <w:rPr>
            <w:rFonts w:ascii="Arial" w:hAnsi="Arial" w:cs="Arial"/>
            <w:sz w:val="20"/>
            <w:szCs w:val="20"/>
          </w:rPr>
          <w:delText xml:space="preserve">structures, the </w:delText>
        </w:r>
        <w:r w:rsidR="00AD6954" w:rsidRPr="00E12933" w:rsidDel="00D9479A">
          <w:rPr>
            <w:rFonts w:ascii="Arial" w:hAnsi="Arial" w:cs="Arial"/>
            <w:sz w:val="20"/>
            <w:szCs w:val="20"/>
          </w:rPr>
          <w:delText xml:space="preserve">smectic </w:delText>
        </w:r>
        <w:r w:rsidR="007F5341" w:rsidRPr="00E12933" w:rsidDel="00D9479A">
          <w:rPr>
            <w:rFonts w:ascii="Arial" w:hAnsi="Arial" w:cs="Arial"/>
            <w:sz w:val="20"/>
            <w:szCs w:val="20"/>
          </w:rPr>
          <w:delText xml:space="preserve">A </w:delText>
        </w:r>
        <w:r w:rsidR="0085084F" w:rsidRPr="00E12933" w:rsidDel="00D9479A">
          <w:rPr>
            <w:rFonts w:ascii="Arial" w:hAnsi="Arial" w:cs="Arial"/>
            <w:sz w:val="20"/>
            <w:szCs w:val="20"/>
          </w:rPr>
          <w:delText>materials have been paid attention</w:delText>
        </w:r>
      </w:del>
      <w:ins w:id="124" w:author="Perry H Leo" w:date="2023-10-18T10:27:00Z">
        <w:del w:id="125" w:author="Dong Ki Yoon" w:date="2023-11-03T13:55:00Z">
          <w:r w:rsidR="006055DB" w:rsidDel="00D9479A">
            <w:rPr>
              <w:rFonts w:ascii="Arial" w:hAnsi="Arial" w:cs="Arial"/>
              <w:sz w:val="20"/>
              <w:szCs w:val="20"/>
            </w:rPr>
            <w:delText>used</w:delText>
          </w:r>
        </w:del>
      </w:ins>
      <w:del w:id="126" w:author="Dong Ki Yoon" w:date="2023-11-03T13:55:00Z">
        <w:r w:rsidR="0085084F" w:rsidRPr="00E12933" w:rsidDel="00D9479A">
          <w:rPr>
            <w:rFonts w:ascii="Arial" w:hAnsi="Arial" w:cs="Arial"/>
            <w:sz w:val="20"/>
            <w:szCs w:val="20"/>
          </w:rPr>
          <w:delText xml:space="preserve"> in </w:delText>
        </w:r>
        <w:r w:rsidR="00AD6954" w:rsidRPr="00E12933" w:rsidDel="00D9479A">
          <w:rPr>
            <w:rFonts w:ascii="Arial" w:hAnsi="Arial" w:cs="Arial"/>
            <w:sz w:val="20"/>
            <w:szCs w:val="20"/>
          </w:rPr>
          <w:delText>various applications such as displays</w:delText>
        </w:r>
        <w:r w:rsidR="000B16E8" w:rsidRPr="00E12933" w:rsidDel="00D9479A">
          <w:rPr>
            <w:rFonts w:ascii="Arial" w:hAnsi="Arial" w:cs="Arial"/>
            <w:sz w:val="20"/>
            <w:szCs w:val="20"/>
          </w:rPr>
          <w:delText>,</w:delText>
        </w:r>
        <w:r w:rsidR="000B16E8" w:rsidRPr="00E12933" w:rsidDel="00D9479A">
          <w:rPr>
            <w:rFonts w:ascii="Arial" w:hAnsi="Arial" w:cs="Arial"/>
            <w:szCs w:val="20"/>
          </w:rPr>
          <w:fldChar w:fldCharType="begin">
            <w:fldData xml:space="preserve">PEVuZE5vdGU+PENpdGU+PEF1dGhvcj5BbGlldjwvQXV0aG9yPjxZZWFyPjE5OTE8L1llYXI+PFJl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</w:fldData>
          </w:fldChar>
        </w:r>
        <w:r w:rsidR="00F87C37" w:rsidDel="00D9479A">
          <w:rPr>
            <w:rFonts w:ascii="Arial" w:hAnsi="Arial" w:cs="Arial"/>
            <w:sz w:val="20"/>
            <w:szCs w:val="20"/>
          </w:rPr>
          <w:delInstrText xml:space="preserve"> ADDIN EN.CITE </w:delInstrText>
        </w:r>
        <w:r w:rsidR="00F87C37" w:rsidDel="00D9479A">
          <w:rPr>
            <w:rFonts w:ascii="Arial" w:hAnsi="Arial" w:cs="Arial"/>
            <w:szCs w:val="20"/>
          </w:rPr>
          <w:fldChar w:fldCharType="begin">
            <w:fldData xml:space="preserve">PEVuZE5vdGU+PENpdGU+PEF1dGhvcj5BbGlldjwvQXV0aG9yPjxZZWFyPjE5OTE8L1llYXI+PFJl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</w:fldData>
          </w:fldChar>
        </w:r>
        <w:r w:rsidR="00F87C37" w:rsidDel="00D9479A">
          <w:rPr>
            <w:rFonts w:ascii="Arial" w:hAnsi="Arial" w:cs="Arial"/>
            <w:sz w:val="20"/>
            <w:szCs w:val="20"/>
          </w:rPr>
          <w:delInstrText xml:space="preserve"> ADDIN EN.CITE.DATA </w:delInstrText>
        </w:r>
        <w:r w:rsidR="00F87C37" w:rsidDel="00D9479A">
          <w:rPr>
            <w:rFonts w:ascii="Arial" w:hAnsi="Arial" w:cs="Arial"/>
            <w:szCs w:val="20"/>
          </w:rPr>
        </w:r>
        <w:r w:rsidR="00F87C37" w:rsidDel="00D9479A">
          <w:rPr>
            <w:rFonts w:ascii="Arial" w:hAnsi="Arial" w:cs="Arial"/>
            <w:szCs w:val="20"/>
          </w:rPr>
          <w:fldChar w:fldCharType="end"/>
        </w:r>
        <w:r w:rsidR="000B16E8" w:rsidRPr="00E12933" w:rsidDel="00D9479A">
          <w:rPr>
            <w:rFonts w:ascii="Arial" w:hAnsi="Arial" w:cs="Arial"/>
            <w:szCs w:val="20"/>
          </w:rPr>
        </w:r>
        <w:r w:rsidR="000B16E8" w:rsidRPr="00E12933" w:rsidDel="00D9479A">
          <w:rPr>
            <w:rFonts w:ascii="Arial" w:hAnsi="Arial" w:cs="Arial"/>
            <w:szCs w:val="20"/>
          </w:rPr>
          <w:fldChar w:fldCharType="separate"/>
        </w:r>
        <w:r w:rsidR="00F87C37" w:rsidDel="00D9479A">
          <w:rPr>
            <w:rFonts w:ascii="Arial" w:hAnsi="Arial" w:cs="Arial"/>
            <w:noProof/>
            <w:sz w:val="20"/>
            <w:szCs w:val="20"/>
          </w:rPr>
          <w:delText>(12, 27, 28)</w:delText>
        </w:r>
        <w:r w:rsidR="000B16E8" w:rsidRPr="00E12933" w:rsidDel="00D9479A">
          <w:rPr>
            <w:rFonts w:ascii="Arial" w:hAnsi="Arial" w:cs="Arial"/>
            <w:szCs w:val="20"/>
          </w:rPr>
          <w:fldChar w:fldCharType="end"/>
        </w:r>
        <w:r w:rsidR="00AD6954" w:rsidRPr="00E12933" w:rsidDel="00D9479A">
          <w:rPr>
            <w:rFonts w:ascii="Arial" w:hAnsi="Arial" w:cs="Arial"/>
            <w:sz w:val="20"/>
            <w:szCs w:val="20"/>
          </w:rPr>
          <w:delText xml:space="preserve"> optical devices</w:delText>
        </w:r>
        <w:r w:rsidR="000B16E8" w:rsidRPr="00E12933" w:rsidDel="00D9479A">
          <w:rPr>
            <w:rFonts w:ascii="Arial" w:hAnsi="Arial" w:cs="Arial"/>
            <w:sz w:val="20"/>
            <w:szCs w:val="20"/>
          </w:rPr>
          <w:delText>,</w:delText>
        </w:r>
        <w:r w:rsidR="000B16E8" w:rsidRPr="00E12933" w:rsidDel="00D9479A">
          <w:rPr>
            <w:rFonts w:ascii="Arial" w:hAnsi="Arial" w:cs="Arial"/>
            <w:szCs w:val="20"/>
          </w:rPr>
          <w:fldChar w:fldCharType="begin">
            <w:fldData xml:space="preserve">PEVuZE5vdGU+PENpdGU+PEF1dGhvcj5MdTwvQXV0aG9yPjxZZWFyPjIwMTM8L1llYXI+PFJlY051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</w:fldData>
          </w:fldChar>
        </w:r>
        <w:r w:rsidR="00F87C37" w:rsidDel="00D9479A">
          <w:rPr>
            <w:rFonts w:ascii="Arial" w:hAnsi="Arial" w:cs="Arial"/>
            <w:sz w:val="20"/>
            <w:szCs w:val="20"/>
          </w:rPr>
          <w:delInstrText xml:space="preserve"> ADDIN EN.CITE </w:delInstrText>
        </w:r>
        <w:r w:rsidR="00F87C37" w:rsidDel="00D9479A">
          <w:rPr>
            <w:rFonts w:ascii="Arial" w:hAnsi="Arial" w:cs="Arial"/>
            <w:szCs w:val="20"/>
          </w:rPr>
          <w:fldChar w:fldCharType="begin">
            <w:fldData xml:space="preserve">PEVuZE5vdGU+PENpdGU+PEF1dGhvcj5MdTwvQXV0aG9yPjxZZWFyPjIwMTM8L1llYXI+PFJlY051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</w:fldData>
          </w:fldChar>
        </w:r>
        <w:r w:rsidR="00F87C37" w:rsidDel="00D9479A">
          <w:rPr>
            <w:rFonts w:ascii="Arial" w:hAnsi="Arial" w:cs="Arial"/>
            <w:sz w:val="20"/>
            <w:szCs w:val="20"/>
          </w:rPr>
          <w:delInstrText xml:space="preserve"> ADDIN EN.CITE.DATA </w:delInstrText>
        </w:r>
        <w:r w:rsidR="00F87C37" w:rsidDel="00D9479A">
          <w:rPr>
            <w:rFonts w:ascii="Arial" w:hAnsi="Arial" w:cs="Arial"/>
            <w:szCs w:val="20"/>
          </w:rPr>
        </w:r>
        <w:r w:rsidR="00F87C37" w:rsidDel="00D9479A">
          <w:rPr>
            <w:rFonts w:ascii="Arial" w:hAnsi="Arial" w:cs="Arial"/>
            <w:szCs w:val="20"/>
          </w:rPr>
          <w:fldChar w:fldCharType="end"/>
        </w:r>
        <w:r w:rsidR="000B16E8" w:rsidRPr="00E12933" w:rsidDel="00D9479A">
          <w:rPr>
            <w:rFonts w:ascii="Arial" w:hAnsi="Arial" w:cs="Arial"/>
            <w:szCs w:val="20"/>
          </w:rPr>
        </w:r>
        <w:r w:rsidR="000B16E8" w:rsidRPr="00E12933" w:rsidDel="00D9479A">
          <w:rPr>
            <w:rFonts w:ascii="Arial" w:hAnsi="Arial" w:cs="Arial"/>
            <w:szCs w:val="20"/>
          </w:rPr>
          <w:fldChar w:fldCharType="separate"/>
        </w:r>
        <w:r w:rsidR="00F87C37" w:rsidDel="00D9479A">
          <w:rPr>
            <w:rFonts w:ascii="Arial" w:hAnsi="Arial" w:cs="Arial"/>
            <w:noProof/>
            <w:sz w:val="20"/>
            <w:szCs w:val="20"/>
          </w:rPr>
          <w:delText>(16, 29, 30)</w:delText>
        </w:r>
        <w:r w:rsidR="000B16E8" w:rsidRPr="00E12933" w:rsidDel="00D9479A">
          <w:rPr>
            <w:rFonts w:ascii="Arial" w:hAnsi="Arial" w:cs="Arial"/>
            <w:szCs w:val="20"/>
          </w:rPr>
          <w:fldChar w:fldCharType="end"/>
        </w:r>
        <w:r w:rsidR="00AD6954" w:rsidRPr="00E12933" w:rsidDel="00D9479A">
          <w:rPr>
            <w:rFonts w:ascii="Arial" w:hAnsi="Arial" w:cs="Arial"/>
            <w:sz w:val="20"/>
            <w:szCs w:val="20"/>
          </w:rPr>
          <w:delText xml:space="preserve"> and sensors.</w:delText>
        </w:r>
        <w:r w:rsidR="000B16E8" w:rsidRPr="00E12933" w:rsidDel="00D9479A">
          <w:rPr>
            <w:rFonts w:ascii="Arial" w:hAnsi="Arial" w:cs="Arial"/>
            <w:szCs w:val="20"/>
          </w:rPr>
          <w:fldChar w:fldCharType="begin">
            <w:fldData xml:space="preserve">PEVuZE5vdGU+PENpdGU+PEF1dGhvcj5EYXM8L0F1dGhvcj48WWVhcj4yMDIyPC9ZZWFyPjxSZWNO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</w:fldData>
          </w:fldChar>
        </w:r>
        <w:r w:rsidR="00F87C37" w:rsidDel="00D9479A">
          <w:rPr>
            <w:rFonts w:ascii="Arial" w:hAnsi="Arial" w:cs="Arial"/>
            <w:sz w:val="20"/>
            <w:szCs w:val="20"/>
          </w:rPr>
          <w:delInstrText xml:space="preserve"> ADDIN EN.CITE </w:delInstrText>
        </w:r>
        <w:r w:rsidR="00F87C37" w:rsidDel="00D9479A">
          <w:rPr>
            <w:rFonts w:ascii="Arial" w:hAnsi="Arial" w:cs="Arial"/>
            <w:szCs w:val="20"/>
          </w:rPr>
          <w:fldChar w:fldCharType="begin">
            <w:fldData xml:space="preserve">PEVuZE5vdGU+PENpdGU+PEF1dGhvcj5EYXM8L0F1dGhvcj48WWVhcj4yMDIyPC9ZZWFyPjxSZWNO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</w:fldData>
          </w:fldChar>
        </w:r>
        <w:r w:rsidR="00F87C37" w:rsidDel="00D9479A">
          <w:rPr>
            <w:rFonts w:ascii="Arial" w:hAnsi="Arial" w:cs="Arial"/>
            <w:sz w:val="20"/>
            <w:szCs w:val="20"/>
          </w:rPr>
          <w:delInstrText xml:space="preserve"> ADDIN EN.CITE.DATA </w:delInstrText>
        </w:r>
        <w:r w:rsidR="00F87C37" w:rsidDel="00D9479A">
          <w:rPr>
            <w:rFonts w:ascii="Arial" w:hAnsi="Arial" w:cs="Arial"/>
            <w:szCs w:val="20"/>
          </w:rPr>
        </w:r>
        <w:r w:rsidR="00F87C37" w:rsidDel="00D9479A">
          <w:rPr>
            <w:rFonts w:ascii="Arial" w:hAnsi="Arial" w:cs="Arial"/>
            <w:szCs w:val="20"/>
          </w:rPr>
          <w:fldChar w:fldCharType="end"/>
        </w:r>
        <w:r w:rsidR="000B16E8" w:rsidRPr="00E12933" w:rsidDel="00D9479A">
          <w:rPr>
            <w:rFonts w:ascii="Arial" w:hAnsi="Arial" w:cs="Arial"/>
            <w:szCs w:val="20"/>
          </w:rPr>
        </w:r>
        <w:r w:rsidR="000B16E8" w:rsidRPr="00E12933" w:rsidDel="00D9479A">
          <w:rPr>
            <w:rFonts w:ascii="Arial" w:hAnsi="Arial" w:cs="Arial"/>
            <w:szCs w:val="20"/>
          </w:rPr>
          <w:fldChar w:fldCharType="separate"/>
        </w:r>
        <w:r w:rsidR="00F87C37" w:rsidDel="00D9479A">
          <w:rPr>
            <w:rFonts w:ascii="Arial" w:hAnsi="Arial" w:cs="Arial"/>
            <w:noProof/>
            <w:sz w:val="20"/>
            <w:szCs w:val="20"/>
          </w:rPr>
          <w:delText>(31, 32)</w:delText>
        </w:r>
        <w:r w:rsidR="000B16E8" w:rsidRPr="00E12933" w:rsidDel="00D9479A">
          <w:rPr>
            <w:rFonts w:ascii="Arial" w:hAnsi="Arial" w:cs="Arial"/>
            <w:szCs w:val="20"/>
          </w:rPr>
          <w:fldChar w:fldCharType="end"/>
        </w:r>
      </w:del>
    </w:p>
    <w:p w14:paraId="49D64CAE" w14:textId="16DEEF0D" w:rsidR="00160717" w:rsidRPr="00E12933" w:rsidRDefault="007F5341">
      <w:pPr>
        <w:pStyle w:val="a3"/>
        <w:ind w:firstLineChars="50" w:firstLine="100"/>
        <w:jc w:val="both"/>
        <w:rPr>
          <w:rFonts w:ascii="Arial" w:hAnsi="Arial" w:cs="Arial"/>
          <w:sz w:val="20"/>
          <w:szCs w:val="20"/>
        </w:rPr>
        <w:pPrChange w:id="127" w:author="Dong Ki Yoon" w:date="2023-11-03T13:55:00Z">
          <w:pPr>
            <w:pStyle w:val="a3"/>
            <w:ind w:firstLineChars="150" w:firstLine="300"/>
            <w:jc w:val="both"/>
          </w:pPr>
        </w:pPrChange>
      </w:pPr>
      <w:r w:rsidRPr="00E12933">
        <w:rPr>
          <w:rFonts w:ascii="Arial" w:hAnsi="Arial" w:cs="Arial"/>
          <w:sz w:val="20"/>
          <w:szCs w:val="20"/>
        </w:rPr>
        <w:t xml:space="preserve">One of the </w:t>
      </w:r>
      <w:ins w:id="128" w:author="Dong Ki Yoon" w:date="2023-11-03T13:56:00Z">
        <w:r w:rsidR="00D9479A">
          <w:rPr>
            <w:rFonts w:ascii="Arial" w:hAnsi="Arial" w:cs="Arial"/>
            <w:sz w:val="20"/>
            <w:szCs w:val="20"/>
          </w:rPr>
          <w:t xml:space="preserve">structural features </w:t>
        </w:r>
      </w:ins>
      <w:del w:id="129" w:author="Dong Ki Yoon" w:date="2023-11-03T13:56:00Z">
        <w:r w:rsidRPr="00E12933" w:rsidDel="00D9479A">
          <w:rPr>
            <w:rFonts w:ascii="Arial" w:hAnsi="Arial" w:cs="Arial"/>
            <w:sz w:val="20"/>
            <w:szCs w:val="20"/>
          </w:rPr>
          <w:delText xml:space="preserve">characteristic structures </w:delText>
        </w:r>
      </w:del>
      <w:r w:rsidRPr="00E12933">
        <w:rPr>
          <w:rFonts w:ascii="Arial" w:hAnsi="Arial" w:cs="Arial"/>
          <w:sz w:val="20"/>
          <w:szCs w:val="20"/>
        </w:rPr>
        <w:t xml:space="preserve">in </w:t>
      </w:r>
      <w:ins w:id="130" w:author="Dong Ki Yoon" w:date="2023-11-03T13:55:00Z">
        <w:r w:rsidR="00D9479A">
          <w:rPr>
            <w:rFonts w:ascii="Arial" w:hAnsi="Arial" w:cs="Arial"/>
            <w:sz w:val="20"/>
            <w:szCs w:val="20"/>
          </w:rPr>
          <w:t>the s</w:t>
        </w:r>
      </w:ins>
      <w:del w:id="131" w:author="Dong Ki Yoon" w:date="2023-11-03T13:55:00Z">
        <w:r w:rsidR="007F632C" w:rsidRPr="00E12933" w:rsidDel="00D9479A">
          <w:rPr>
            <w:rFonts w:ascii="Arial" w:hAnsi="Arial" w:cs="Arial"/>
            <w:sz w:val="20"/>
            <w:szCs w:val="20"/>
          </w:rPr>
          <w:delText>S</w:delText>
        </w:r>
      </w:del>
      <w:r w:rsidR="007F632C" w:rsidRPr="00E12933">
        <w:rPr>
          <w:rFonts w:ascii="Arial" w:hAnsi="Arial" w:cs="Arial"/>
          <w:sz w:val="20"/>
          <w:szCs w:val="20"/>
        </w:rPr>
        <w:t xml:space="preserve">mectic </w:t>
      </w:r>
      <w:r w:rsidRPr="00E12933">
        <w:rPr>
          <w:rFonts w:ascii="Arial" w:hAnsi="Arial" w:cs="Arial"/>
          <w:sz w:val="20"/>
          <w:szCs w:val="20"/>
        </w:rPr>
        <w:t>A phase</w:t>
      </w:r>
      <w:r w:rsidR="007F632C" w:rsidRPr="00E12933">
        <w:rPr>
          <w:rFonts w:ascii="Arial" w:hAnsi="Arial" w:cs="Arial"/>
          <w:sz w:val="20"/>
          <w:szCs w:val="20"/>
        </w:rPr>
        <w:t xml:space="preserve"> </w:t>
      </w:r>
      <w:r w:rsidRPr="00E12933">
        <w:rPr>
          <w:rFonts w:ascii="Arial" w:hAnsi="Arial" w:cs="Arial"/>
          <w:sz w:val="20"/>
          <w:szCs w:val="20"/>
        </w:rPr>
        <w:t xml:space="preserve">is </w:t>
      </w:r>
      <w:del w:id="132" w:author="Dong Ki Yoon" w:date="2023-11-03T13:56:00Z">
        <w:r w:rsidRPr="00E12933" w:rsidDel="00D9479A">
          <w:rPr>
            <w:rFonts w:ascii="Arial" w:hAnsi="Arial" w:cs="Arial"/>
            <w:sz w:val="20"/>
            <w:szCs w:val="20"/>
          </w:rPr>
          <w:delText xml:space="preserve">a hexagonal arrangement of toroidal cylinders with </w:delText>
        </w:r>
      </w:del>
      <w:ins w:id="133" w:author="Dong Ki Yoon" w:date="2023-11-03T13:56:00Z">
        <w:r w:rsidR="00D9479A">
          <w:rPr>
            <w:rFonts w:ascii="Arial" w:hAnsi="Arial" w:cs="Arial"/>
            <w:sz w:val="20"/>
            <w:szCs w:val="20"/>
          </w:rPr>
          <w:t xml:space="preserve">the </w:t>
        </w:r>
      </w:ins>
      <w:del w:id="134" w:author="Dong Ki Yoon" w:date="2023-11-03T13:57:00Z">
        <w:r w:rsidRPr="00E12933" w:rsidDel="00D76FB4">
          <w:rPr>
            <w:rFonts w:ascii="Arial" w:hAnsi="Arial" w:cs="Arial"/>
            <w:sz w:val="20"/>
            <w:szCs w:val="20"/>
          </w:rPr>
          <w:delText>dimple like</w:delText>
        </w:r>
      </w:del>
      <w:ins w:id="135" w:author="Dong Ki Yoon" w:date="2023-11-03T13:57:00Z">
        <w:r w:rsidR="00D76FB4">
          <w:rPr>
            <w:rFonts w:ascii="Arial" w:hAnsi="Arial" w:cs="Arial"/>
            <w:sz w:val="20"/>
            <w:szCs w:val="20"/>
          </w:rPr>
          <w:t>dimple-like</w:t>
        </w:r>
      </w:ins>
      <w:r w:rsidRPr="00E12933">
        <w:rPr>
          <w:rFonts w:ascii="Arial" w:hAnsi="Arial" w:cs="Arial"/>
          <w:sz w:val="20"/>
          <w:szCs w:val="20"/>
        </w:rPr>
        <w:t xml:space="preserve"> defect</w:t>
      </w:r>
      <w:ins w:id="136" w:author="Dong Ki Yoon" w:date="2023-11-03T13:56:00Z">
        <w:r w:rsidR="00D9479A">
          <w:rPr>
            <w:rFonts w:ascii="Arial" w:hAnsi="Arial" w:cs="Arial"/>
            <w:sz w:val="20"/>
            <w:szCs w:val="20"/>
          </w:rPr>
          <w:t>s</w:t>
        </w:r>
      </w:ins>
      <w:del w:id="137" w:author="Dong Ki Yoon" w:date="2023-11-03T13:56:00Z">
        <w:r w:rsidRPr="00E12933" w:rsidDel="00D9479A">
          <w:rPr>
            <w:rFonts w:ascii="Arial" w:hAnsi="Arial" w:cs="Arial"/>
            <w:sz w:val="20"/>
            <w:szCs w:val="20"/>
          </w:rPr>
          <w:delText xml:space="preserve"> core</w:delText>
        </w:r>
      </w:del>
      <w:r w:rsidRPr="00E12933">
        <w:rPr>
          <w:rFonts w:ascii="Arial" w:hAnsi="Arial" w:cs="Arial"/>
          <w:sz w:val="20"/>
          <w:szCs w:val="20"/>
        </w:rPr>
        <w:t xml:space="preserve">, </w:t>
      </w:r>
      <w:del w:id="138" w:author="Dong Ki Yoon" w:date="2023-11-03T14:02:00Z">
        <w:r w:rsidRPr="00E12933" w:rsidDel="00F96473">
          <w:rPr>
            <w:rFonts w:ascii="Arial" w:hAnsi="Arial" w:cs="Arial"/>
            <w:sz w:val="20"/>
            <w:szCs w:val="20"/>
          </w:rPr>
          <w:delText>so called</w:delText>
        </w:r>
      </w:del>
      <w:ins w:id="139" w:author="Dong Ki Yoon" w:date="2023-11-03T14:02:00Z">
        <w:r w:rsidR="00F96473">
          <w:rPr>
            <w:rFonts w:ascii="Arial" w:hAnsi="Arial" w:cs="Arial"/>
            <w:sz w:val="20"/>
            <w:szCs w:val="20"/>
          </w:rPr>
          <w:t>so-called</w:t>
        </w:r>
      </w:ins>
      <w:r w:rsidRPr="00E12933">
        <w:rPr>
          <w:rFonts w:ascii="Arial" w:hAnsi="Arial" w:cs="Arial"/>
          <w:sz w:val="20"/>
          <w:szCs w:val="20"/>
        </w:rPr>
        <w:t xml:space="preserve"> </w:t>
      </w:r>
      <w:r w:rsidR="007F632C" w:rsidRPr="00E12933">
        <w:rPr>
          <w:rFonts w:ascii="Arial" w:hAnsi="Arial" w:cs="Arial"/>
          <w:sz w:val="20"/>
          <w:szCs w:val="20"/>
        </w:rPr>
        <w:t>toric focal conic domains (TFCDs).</w:t>
      </w:r>
      <w:r w:rsidR="00AE2483" w:rsidRPr="00E12933">
        <w:rPr>
          <w:rFonts w:ascii="Arial" w:hAnsi="Arial" w:cs="Arial"/>
          <w:sz w:val="20"/>
          <w:szCs w:val="20"/>
        </w:rPr>
        <w:fldChar w:fldCharType="begin">
          <w:fldData xml:space="preserve">PEVuZE5vdGU+PENpdGU+PEF1dGhvcj5LaW08L0F1dGhvcj48WWVhcj4yMDA5PC9ZZWFyPjxSZWNO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cGVyaW9kaWNhbD48dm9sdW1lPjc8L3ZvbHVtZT48a2V5d29yZHM+PGtleXdvcmQ+Zm9jYWwgY29u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PEVuZE5vdGU+PENpdGU+PEF1dGhvcj5LaW08L0F1dGhvcj48WWVhcj4yMDA5PC9ZZWFyPjxSZWNO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cGVyaW9kaWNhbD48dm9sdW1lPjc8L3ZvbHVtZT48a2V5d29yZHM+PGtleXdvcmQ+Zm9jYWwgY29u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AE2483" w:rsidRPr="00E12933">
        <w:rPr>
          <w:rFonts w:ascii="Arial" w:hAnsi="Arial" w:cs="Arial"/>
          <w:sz w:val="20"/>
          <w:szCs w:val="20"/>
        </w:rPr>
      </w:r>
      <w:r w:rsidR="00AE2483" w:rsidRPr="00E12933">
        <w:rPr>
          <w:rFonts w:ascii="Arial" w:hAnsi="Arial" w:cs="Arial"/>
          <w:sz w:val="20"/>
          <w:szCs w:val="20"/>
        </w:rPr>
        <w:fldChar w:fldCharType="separate"/>
      </w:r>
      <w:r w:rsidR="00936B34">
        <w:rPr>
          <w:rFonts w:ascii="Arial" w:hAnsi="Arial" w:cs="Arial"/>
          <w:noProof/>
          <w:sz w:val="20"/>
          <w:szCs w:val="20"/>
        </w:rPr>
        <w:t>(15, 26-29)</w:t>
      </w:r>
      <w:r w:rsidR="00AE2483" w:rsidRPr="00E12933">
        <w:rPr>
          <w:rFonts w:ascii="Arial" w:hAnsi="Arial" w:cs="Arial"/>
          <w:sz w:val="20"/>
          <w:szCs w:val="20"/>
        </w:rPr>
        <w:fldChar w:fldCharType="end"/>
      </w:r>
      <w:r w:rsidR="007F632C" w:rsidRPr="00E12933">
        <w:rPr>
          <w:rFonts w:ascii="Arial" w:hAnsi="Arial" w:cs="Arial"/>
          <w:sz w:val="20"/>
          <w:szCs w:val="20"/>
        </w:rPr>
        <w:t xml:space="preserve"> </w:t>
      </w:r>
      <w:r w:rsidR="00AB2B7B" w:rsidRPr="00E12933">
        <w:rPr>
          <w:rFonts w:ascii="Arial" w:hAnsi="Arial" w:cs="Arial"/>
          <w:sz w:val="20"/>
          <w:szCs w:val="20"/>
        </w:rPr>
        <w:t xml:space="preserve">Due to the high elastic energy at the </w:t>
      </w:r>
      <w:ins w:id="140" w:author="Dong Ki Yoon" w:date="2023-11-03T13:57:00Z">
        <w:r w:rsidR="00D76FB4">
          <w:rPr>
            <w:rFonts w:ascii="Arial" w:hAnsi="Arial" w:cs="Arial"/>
            <w:sz w:val="20"/>
            <w:szCs w:val="20"/>
          </w:rPr>
          <w:t xml:space="preserve">line </w:t>
        </w:r>
      </w:ins>
      <w:r w:rsidR="00AB2B7B" w:rsidRPr="00E12933">
        <w:rPr>
          <w:rFonts w:ascii="Arial" w:hAnsi="Arial" w:cs="Arial"/>
          <w:sz w:val="20"/>
          <w:szCs w:val="20"/>
        </w:rPr>
        <w:t>defects</w:t>
      </w:r>
      <w:ins w:id="141" w:author="Dong Ki Yoon" w:date="2023-11-03T13:57:00Z">
        <w:r w:rsidR="00D76FB4">
          <w:rPr>
            <w:rFonts w:ascii="Arial" w:hAnsi="Arial" w:cs="Arial"/>
            <w:sz w:val="20"/>
            <w:szCs w:val="20"/>
          </w:rPr>
          <w:t xml:space="preserve"> </w:t>
        </w:r>
      </w:ins>
      <w:ins w:id="142" w:author="Dong Ki Yoon" w:date="2023-11-03T14:01:00Z">
        <w:r w:rsidR="00F96473">
          <w:rPr>
            <w:rFonts w:ascii="Arial" w:hAnsi="Arial" w:cs="Arial"/>
            <w:sz w:val="20"/>
            <w:szCs w:val="20"/>
          </w:rPr>
          <w:t xml:space="preserve">around the core part of </w:t>
        </w:r>
      </w:ins>
      <w:ins w:id="143" w:author="Dong Ki Yoon" w:date="2023-11-03T13:57:00Z">
        <w:r w:rsidR="00D76FB4">
          <w:rPr>
            <w:rFonts w:ascii="Arial" w:hAnsi="Arial" w:cs="Arial"/>
            <w:sz w:val="20"/>
            <w:szCs w:val="20"/>
          </w:rPr>
          <w:t>TFCDs</w:t>
        </w:r>
      </w:ins>
      <w:r w:rsidR="00AB2B7B" w:rsidRPr="00E12933">
        <w:rPr>
          <w:rFonts w:ascii="Arial" w:hAnsi="Arial" w:cs="Arial"/>
          <w:sz w:val="20"/>
          <w:szCs w:val="20"/>
        </w:rPr>
        <w:t>,</w:t>
      </w:r>
      <w:r w:rsidR="00AB2B7B" w:rsidRPr="00E12933" w:rsidDel="00AB2B7B">
        <w:rPr>
          <w:rFonts w:ascii="Arial" w:hAnsi="Arial" w:cs="Arial"/>
          <w:sz w:val="20"/>
          <w:szCs w:val="20"/>
        </w:rPr>
        <w:t xml:space="preserve"> </w:t>
      </w:r>
      <w:del w:id="144" w:author="Dong Ki Yoon" w:date="2023-11-03T13:58:00Z">
        <w:r w:rsidR="00AB2B7B" w:rsidRPr="00E12933" w:rsidDel="00D76FB4">
          <w:rPr>
            <w:rFonts w:ascii="Arial" w:hAnsi="Arial" w:cs="Arial"/>
            <w:sz w:val="20"/>
            <w:szCs w:val="20"/>
          </w:rPr>
          <w:delText>t</w:delText>
        </w:r>
        <w:r w:rsidR="00F00AD5" w:rsidRPr="00E12933" w:rsidDel="00D76FB4">
          <w:rPr>
            <w:rFonts w:ascii="Arial" w:hAnsi="Arial" w:cs="Arial"/>
            <w:sz w:val="20"/>
            <w:szCs w:val="20"/>
          </w:rPr>
          <w:delText xml:space="preserve">he system of </w:delText>
        </w:r>
      </w:del>
      <w:del w:id="145" w:author="Dong Ki Yoon" w:date="2023-11-03T14:01:00Z">
        <w:r w:rsidR="00F00AD5" w:rsidRPr="00E12933" w:rsidDel="00F96473">
          <w:rPr>
            <w:rFonts w:ascii="Arial" w:hAnsi="Arial" w:cs="Arial"/>
            <w:sz w:val="20"/>
            <w:szCs w:val="20"/>
          </w:rPr>
          <w:delText>TFCD</w:delText>
        </w:r>
      </w:del>
      <w:ins w:id="146" w:author="Perry H Leo" w:date="2023-10-18T10:32:00Z">
        <w:del w:id="147" w:author="Dong Ki Yoon" w:date="2023-11-03T14:01:00Z">
          <w:r w:rsidR="00E17D59" w:rsidDel="00F96473">
            <w:rPr>
              <w:rFonts w:ascii="Arial" w:hAnsi="Arial" w:cs="Arial"/>
              <w:sz w:val="20"/>
              <w:szCs w:val="20"/>
            </w:rPr>
            <w:delText>s</w:delText>
          </w:r>
        </w:del>
      </w:ins>
      <w:del w:id="148" w:author="Dong Ki Yoon" w:date="2023-11-03T14:01:00Z">
        <w:r w:rsidR="00F00AD5" w:rsidRPr="00E12933" w:rsidDel="00F96473">
          <w:rPr>
            <w:rFonts w:ascii="Arial" w:hAnsi="Arial" w:cs="Arial"/>
            <w:sz w:val="20"/>
            <w:szCs w:val="20"/>
          </w:rPr>
          <w:delText xml:space="preserve"> </w:delText>
        </w:r>
        <w:r w:rsidR="00AB2B7B" w:rsidRPr="00E12933" w:rsidDel="00F96473">
          <w:rPr>
            <w:rFonts w:ascii="Arial" w:hAnsi="Arial" w:cs="Arial"/>
            <w:sz w:val="20"/>
            <w:szCs w:val="20"/>
          </w:rPr>
          <w:delText xml:space="preserve">essentially </w:delText>
        </w:r>
        <w:r w:rsidR="00F00AD5" w:rsidRPr="00E12933" w:rsidDel="00F96473">
          <w:rPr>
            <w:rFonts w:ascii="Arial" w:hAnsi="Arial" w:cs="Arial"/>
            <w:sz w:val="20"/>
            <w:szCs w:val="20"/>
          </w:rPr>
          <w:delText>prefers to</w:delText>
        </w:r>
      </w:del>
      <w:ins w:id="149" w:author="Dong Ki Yoon" w:date="2023-11-03T14:01:00Z">
        <w:r w:rsidR="00F96473">
          <w:rPr>
            <w:rFonts w:ascii="Arial" w:hAnsi="Arial" w:cs="Arial"/>
            <w:sz w:val="20"/>
            <w:szCs w:val="20"/>
          </w:rPr>
          <w:t>it is preferred to</w:t>
        </w:r>
      </w:ins>
      <w:r w:rsidR="00F00AD5" w:rsidRPr="00E12933">
        <w:rPr>
          <w:rFonts w:ascii="Arial" w:hAnsi="Arial" w:cs="Arial"/>
          <w:sz w:val="20"/>
          <w:szCs w:val="20"/>
        </w:rPr>
        <w:t xml:space="preserve"> </w:t>
      </w:r>
      <w:del w:id="150" w:author="Dong Ki Yoon" w:date="2023-11-03T14:05:00Z">
        <w:r w:rsidR="00F00AD5" w:rsidRPr="00E12933" w:rsidDel="003955FB">
          <w:rPr>
            <w:rFonts w:ascii="Arial" w:hAnsi="Arial" w:cs="Arial"/>
            <w:sz w:val="20"/>
            <w:szCs w:val="20"/>
          </w:rPr>
          <w:delText xml:space="preserve">minimize </w:delText>
        </w:r>
      </w:del>
      <w:ins w:id="151" w:author="Dong Ki Yoon" w:date="2023-11-03T14:05:00Z">
        <w:r w:rsidR="003955FB">
          <w:rPr>
            <w:rFonts w:ascii="Arial" w:hAnsi="Arial" w:cs="Arial"/>
            <w:sz w:val="20"/>
            <w:szCs w:val="20"/>
          </w:rPr>
          <w:t xml:space="preserve">release </w:t>
        </w:r>
      </w:ins>
      <w:r w:rsidR="00F00AD5" w:rsidRPr="00E12933">
        <w:rPr>
          <w:rFonts w:ascii="Arial" w:hAnsi="Arial" w:cs="Arial"/>
          <w:sz w:val="20"/>
          <w:szCs w:val="20"/>
        </w:rPr>
        <w:t>the energy by rearrangement of local directors</w:t>
      </w:r>
      <w:r w:rsidR="002C6D21" w:rsidRPr="00E12933">
        <w:rPr>
          <w:rFonts w:ascii="Arial" w:hAnsi="Arial" w:cs="Arial"/>
          <w:sz w:val="20"/>
          <w:szCs w:val="20"/>
        </w:rPr>
        <w:t xml:space="preserve"> </w:t>
      </w:r>
      <w:ins w:id="152" w:author="Dong Ki Yoon" w:date="2023-11-03T14:02:00Z">
        <w:r w:rsidR="00F96473">
          <w:rPr>
            <w:rFonts w:ascii="Arial" w:hAnsi="Arial" w:cs="Arial"/>
            <w:sz w:val="20"/>
            <w:szCs w:val="20"/>
          </w:rPr>
          <w:t xml:space="preserve">near </w:t>
        </w:r>
      </w:ins>
      <w:del w:id="153" w:author="Dong Ki Yoon" w:date="2023-11-03T14:02:00Z">
        <w:r w:rsidR="002C6D21" w:rsidRPr="00E12933" w:rsidDel="00F96473">
          <w:rPr>
            <w:rFonts w:ascii="Arial" w:hAnsi="Arial" w:cs="Arial"/>
            <w:sz w:val="20"/>
            <w:szCs w:val="20"/>
          </w:rPr>
          <w:delText xml:space="preserve">at </w:delText>
        </w:r>
      </w:del>
      <w:ins w:id="154" w:author="Dong Ki Yoon" w:date="2023-11-03T14:02:00Z">
        <w:r w:rsidR="00F96473">
          <w:rPr>
            <w:rFonts w:ascii="Arial" w:hAnsi="Arial" w:cs="Arial"/>
            <w:sz w:val="20"/>
            <w:szCs w:val="20"/>
          </w:rPr>
          <w:t>the line</w:t>
        </w:r>
        <w:r w:rsidR="00F96473" w:rsidRPr="00E12933">
          <w:rPr>
            <w:rFonts w:ascii="Arial" w:hAnsi="Arial" w:cs="Arial"/>
            <w:sz w:val="20"/>
            <w:szCs w:val="20"/>
          </w:rPr>
          <w:t xml:space="preserve"> </w:t>
        </w:r>
      </w:ins>
      <w:r w:rsidR="002C6D21" w:rsidRPr="00E12933">
        <w:rPr>
          <w:rFonts w:ascii="Arial" w:hAnsi="Arial" w:cs="Arial"/>
          <w:sz w:val="20"/>
          <w:szCs w:val="20"/>
        </w:rPr>
        <w:t>defects</w:t>
      </w:r>
      <w:ins w:id="155" w:author="Dong Ki Yoon" w:date="2023-11-03T14:08:00Z">
        <w:r w:rsidR="00481D2C">
          <w:rPr>
            <w:rFonts w:ascii="Arial" w:hAnsi="Arial" w:cs="Arial"/>
            <w:sz w:val="20"/>
            <w:szCs w:val="20"/>
          </w:rPr>
          <w:t xml:space="preserve"> when the sample is perturb</w:t>
        </w:r>
      </w:ins>
      <w:ins w:id="156" w:author="Dong Ki Yoon" w:date="2023-11-03T14:09:00Z">
        <w:r w:rsidR="00481D2C">
          <w:rPr>
            <w:rFonts w:ascii="Arial" w:hAnsi="Arial" w:cs="Arial"/>
            <w:sz w:val="20"/>
            <w:szCs w:val="20"/>
          </w:rPr>
          <w:t>ed</w:t>
        </w:r>
      </w:ins>
      <w:del w:id="157" w:author="Dong Ki Yoon" w:date="2023-11-03T14:02:00Z">
        <w:r w:rsidR="00F00AD5" w:rsidRPr="00E12933" w:rsidDel="00F96473">
          <w:rPr>
            <w:rFonts w:ascii="Arial" w:hAnsi="Arial" w:cs="Arial"/>
            <w:sz w:val="20"/>
            <w:szCs w:val="20"/>
          </w:rPr>
          <w:delText xml:space="preserve"> </w:delText>
        </w:r>
        <w:r w:rsidR="002C6D21" w:rsidRPr="00E12933" w:rsidDel="00F96473">
          <w:rPr>
            <w:rFonts w:ascii="Arial" w:hAnsi="Arial" w:cs="Arial"/>
            <w:sz w:val="20"/>
            <w:szCs w:val="20"/>
          </w:rPr>
          <w:delText>when</w:delText>
        </w:r>
        <w:r w:rsidR="00732FB0" w:rsidRPr="00E12933" w:rsidDel="00F96473">
          <w:rPr>
            <w:rFonts w:ascii="Arial" w:hAnsi="Arial" w:cs="Arial"/>
            <w:sz w:val="20"/>
            <w:szCs w:val="20"/>
          </w:rPr>
          <w:delText xml:space="preserve"> </w:delText>
        </w:r>
        <w:r w:rsidR="002C6D21" w:rsidRPr="00E12933" w:rsidDel="00F96473">
          <w:rPr>
            <w:rFonts w:ascii="Arial" w:hAnsi="Arial" w:cs="Arial"/>
            <w:sz w:val="20"/>
            <w:szCs w:val="20"/>
          </w:rPr>
          <w:delText xml:space="preserve">an </w:delText>
        </w:r>
        <w:r w:rsidR="00F00AD5" w:rsidRPr="00E12933" w:rsidDel="00F96473">
          <w:rPr>
            <w:rFonts w:ascii="Arial" w:hAnsi="Arial" w:cs="Arial"/>
            <w:sz w:val="20"/>
            <w:szCs w:val="20"/>
          </w:rPr>
          <w:delText>external stimul</w:delText>
        </w:r>
        <w:r w:rsidR="002C6D21" w:rsidRPr="00E12933" w:rsidDel="00F96473">
          <w:rPr>
            <w:rFonts w:ascii="Arial" w:hAnsi="Arial" w:cs="Arial"/>
            <w:sz w:val="20"/>
            <w:szCs w:val="20"/>
          </w:rPr>
          <w:delText>us is introduced in the system</w:delText>
        </w:r>
      </w:del>
      <w:del w:id="158" w:author="Dong Ki Yoon" w:date="2023-11-03T14:09:00Z">
        <w:r w:rsidR="00732FB0" w:rsidRPr="00E12933" w:rsidDel="00481D2C">
          <w:rPr>
            <w:rFonts w:ascii="Arial" w:hAnsi="Arial" w:cs="Arial"/>
            <w:sz w:val="20"/>
            <w:szCs w:val="20"/>
          </w:rPr>
          <w:delText>.</w:delText>
        </w:r>
      </w:del>
      <w:ins w:id="159" w:author="Dong Ki Yoon" w:date="2023-11-03T14:09:00Z">
        <w:r w:rsidR="00481D2C">
          <w:rPr>
            <w:rFonts w:ascii="Arial" w:hAnsi="Arial" w:cs="Arial"/>
            <w:sz w:val="20"/>
            <w:szCs w:val="20"/>
          </w:rPr>
          <w:t>.</w:t>
        </w:r>
      </w:ins>
      <w:r w:rsidR="00732FB0" w:rsidRPr="00E12933">
        <w:rPr>
          <w:rFonts w:ascii="Arial" w:hAnsi="Arial" w:cs="Arial"/>
          <w:sz w:val="20"/>
          <w:szCs w:val="20"/>
        </w:rPr>
        <w:t xml:space="preserve"> For </w:t>
      </w:r>
      <w:del w:id="160" w:author="Dong Ki Yoon" w:date="2023-11-03T14:00:00Z">
        <w:r w:rsidR="00732FB0" w:rsidRPr="00E12933" w:rsidDel="00F96473">
          <w:rPr>
            <w:rFonts w:ascii="Arial" w:hAnsi="Arial" w:cs="Arial"/>
            <w:sz w:val="20"/>
            <w:szCs w:val="20"/>
          </w:rPr>
          <w:delText>examples</w:delText>
        </w:r>
      </w:del>
      <w:ins w:id="161" w:author="Dong Ki Yoon" w:date="2023-11-03T14:00:00Z">
        <w:r w:rsidR="00F96473">
          <w:rPr>
            <w:rFonts w:ascii="Arial" w:hAnsi="Arial" w:cs="Arial"/>
            <w:sz w:val="20"/>
            <w:szCs w:val="20"/>
          </w:rPr>
          <w:t>example</w:t>
        </w:r>
      </w:ins>
      <w:r w:rsidR="00732FB0" w:rsidRPr="00E12933">
        <w:rPr>
          <w:rFonts w:ascii="Arial" w:hAnsi="Arial" w:cs="Arial"/>
          <w:sz w:val="20"/>
          <w:szCs w:val="20"/>
        </w:rPr>
        <w:t xml:space="preserve">, </w:t>
      </w:r>
      <w:r w:rsidR="00200388" w:rsidRPr="00E12933">
        <w:rPr>
          <w:rFonts w:ascii="Arial" w:hAnsi="Arial" w:cs="Arial"/>
          <w:sz w:val="20"/>
          <w:szCs w:val="20"/>
        </w:rPr>
        <w:t xml:space="preserve">when </w:t>
      </w:r>
      <w:del w:id="162" w:author="Dong Ki Yoon" w:date="2023-11-03T14:10:00Z">
        <w:r w:rsidR="00200388" w:rsidRPr="00E12933" w:rsidDel="007110FC">
          <w:rPr>
            <w:rFonts w:ascii="Arial" w:hAnsi="Arial" w:cs="Arial"/>
            <w:sz w:val="20"/>
            <w:szCs w:val="20"/>
          </w:rPr>
          <w:delText xml:space="preserve">the </w:delText>
        </w:r>
      </w:del>
      <w:del w:id="163" w:author="Dong Ki Yoon" w:date="2023-11-03T14:06:00Z">
        <w:r w:rsidR="00200388" w:rsidRPr="00E12933" w:rsidDel="003955FB">
          <w:rPr>
            <w:rFonts w:ascii="Arial" w:hAnsi="Arial" w:cs="Arial"/>
            <w:sz w:val="20"/>
            <w:szCs w:val="20"/>
          </w:rPr>
          <w:delText xml:space="preserve">TFCDs are formed with other materials such as </w:delText>
        </w:r>
      </w:del>
      <w:ins w:id="164" w:author="Dong Ki Yoon" w:date="2023-11-03T14:06:00Z">
        <w:r w:rsidR="003955FB">
          <w:rPr>
            <w:rFonts w:ascii="Arial" w:hAnsi="Arial" w:cs="Arial"/>
            <w:sz w:val="20"/>
            <w:szCs w:val="20"/>
          </w:rPr>
          <w:t xml:space="preserve">guest materials such as </w:t>
        </w:r>
      </w:ins>
      <w:ins w:id="165" w:author="Dong Ki Yoon" w:date="2023-11-03T14:11:00Z">
        <w:r w:rsidR="007110FC">
          <w:rPr>
            <w:rFonts w:ascii="Arial" w:hAnsi="Arial" w:cs="Arial"/>
            <w:sz w:val="20"/>
            <w:szCs w:val="20"/>
          </w:rPr>
          <w:t xml:space="preserve">colloidal </w:t>
        </w:r>
      </w:ins>
      <w:del w:id="166" w:author="Dong Ki Yoon" w:date="2023-11-03T14:10:00Z">
        <w:r w:rsidR="00732FB0" w:rsidRPr="00E12933" w:rsidDel="007110FC">
          <w:rPr>
            <w:rFonts w:ascii="Arial" w:hAnsi="Arial" w:cs="Arial"/>
            <w:sz w:val="20"/>
            <w:szCs w:val="20"/>
          </w:rPr>
          <w:delText>nano</w:delText>
        </w:r>
      </w:del>
      <w:r w:rsidR="00732FB0" w:rsidRPr="00E12933">
        <w:rPr>
          <w:rFonts w:ascii="Arial" w:hAnsi="Arial" w:cs="Arial"/>
          <w:sz w:val="20"/>
          <w:szCs w:val="20"/>
        </w:rPr>
        <w:t>particles</w:t>
      </w:r>
      <w:r w:rsidR="000B16E8" w:rsidRPr="00E12933">
        <w:rPr>
          <w:rFonts w:ascii="Arial" w:hAnsi="Arial" w:cs="Arial"/>
          <w:sz w:val="20"/>
          <w:szCs w:val="20"/>
        </w:rPr>
        <w:fldChar w:fldCharType="begin">
          <w:fldData xml:space="preserve">PEVuZE5vdGU+PENpdGU+PEF1dGhvcj5Ib25nbGF3YW48L0F1dGhvcj48WWVhcj4yMDE1PC9ZZWFy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PEVuZE5vdGU+PENpdGU+PEF1dGhvcj5Ib25nbGF3YW48L0F1dGhvcj48WWVhcj4yMDE1PC9ZZWFy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0B16E8" w:rsidRPr="00E12933">
        <w:rPr>
          <w:rFonts w:ascii="Arial" w:hAnsi="Arial" w:cs="Arial"/>
          <w:sz w:val="20"/>
          <w:szCs w:val="20"/>
        </w:rPr>
      </w:r>
      <w:r w:rsidR="000B16E8" w:rsidRPr="00E12933">
        <w:rPr>
          <w:rFonts w:ascii="Arial" w:hAnsi="Arial" w:cs="Arial"/>
          <w:sz w:val="20"/>
          <w:szCs w:val="20"/>
        </w:rPr>
        <w:fldChar w:fldCharType="separate"/>
      </w:r>
      <w:r w:rsidR="00936B34">
        <w:rPr>
          <w:rFonts w:ascii="Arial" w:hAnsi="Arial" w:cs="Arial"/>
          <w:noProof/>
          <w:sz w:val="20"/>
          <w:szCs w:val="20"/>
        </w:rPr>
        <w:t>(13, 30)</w:t>
      </w:r>
      <w:r w:rsidR="000B16E8" w:rsidRPr="00E12933">
        <w:rPr>
          <w:rFonts w:ascii="Arial" w:hAnsi="Arial" w:cs="Arial"/>
          <w:sz w:val="20"/>
          <w:szCs w:val="20"/>
        </w:rPr>
        <w:fldChar w:fldCharType="end"/>
      </w:r>
      <w:r w:rsidR="002C6D21" w:rsidRPr="00E12933">
        <w:rPr>
          <w:rFonts w:ascii="Arial" w:hAnsi="Arial" w:cs="Arial"/>
          <w:sz w:val="20"/>
          <w:szCs w:val="20"/>
        </w:rPr>
        <w:t xml:space="preserve"> </w:t>
      </w:r>
      <w:ins w:id="167" w:author="Dong Ki Yoon" w:date="2023-11-03T14:06:00Z">
        <w:r w:rsidR="003955FB">
          <w:rPr>
            <w:rFonts w:ascii="Arial" w:hAnsi="Arial" w:cs="Arial"/>
            <w:sz w:val="20"/>
            <w:szCs w:val="20"/>
          </w:rPr>
          <w:t>and</w:t>
        </w:r>
      </w:ins>
      <w:del w:id="168" w:author="Dong Ki Yoon" w:date="2023-11-03T14:06:00Z">
        <w:r w:rsidR="00EB2AA1" w:rsidRPr="00E12933" w:rsidDel="003955FB">
          <w:rPr>
            <w:rFonts w:ascii="Arial" w:hAnsi="Arial" w:cs="Arial"/>
            <w:sz w:val="20"/>
            <w:szCs w:val="20"/>
          </w:rPr>
          <w:delText>or</w:delText>
        </w:r>
      </w:del>
      <w:r w:rsidR="00EB2AA1" w:rsidRPr="00E12933">
        <w:rPr>
          <w:rFonts w:ascii="Arial" w:hAnsi="Arial" w:cs="Arial"/>
          <w:sz w:val="20"/>
          <w:szCs w:val="20"/>
        </w:rPr>
        <w:t xml:space="preserve"> reactive mesogens </w:t>
      </w:r>
      <w:del w:id="169" w:author="Dong Ki Yoon" w:date="2023-11-03T14:06:00Z">
        <w:r w:rsidR="00EB2AA1" w:rsidRPr="00E12933" w:rsidDel="003955FB">
          <w:rPr>
            <w:rFonts w:ascii="Arial" w:hAnsi="Arial" w:cs="Arial"/>
            <w:sz w:val="20"/>
            <w:szCs w:val="20"/>
          </w:rPr>
          <w:delText>during polymerization</w:delText>
        </w:r>
      </w:del>
      <w:r w:rsidR="000B16E8" w:rsidRPr="00E12933">
        <w:rPr>
          <w:rFonts w:ascii="Arial" w:hAnsi="Arial" w:cs="Arial"/>
          <w:sz w:val="20"/>
          <w:szCs w:val="20"/>
        </w:rPr>
        <w:fldChar w:fldCharType="begin">
          <w:fldData xml:space="preserve">PEVuZE5vdGU+PENpdGU+PEF1dGhvcj5CYWxpeWFuPC9BdXRob3I+PFllYXI+MjAxNzwvWWVhcj48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PEVuZE5vdGU+PENpdGU+PEF1dGhvcj5CYWxpeWFuPC9BdXRob3I+PFllYXI+MjAxNzwvWWVhcj48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0B16E8" w:rsidRPr="00E12933">
        <w:rPr>
          <w:rFonts w:ascii="Arial" w:hAnsi="Arial" w:cs="Arial"/>
          <w:sz w:val="20"/>
          <w:szCs w:val="20"/>
        </w:rPr>
      </w:r>
      <w:r w:rsidR="000B16E8" w:rsidRPr="00E12933">
        <w:rPr>
          <w:rFonts w:ascii="Arial" w:hAnsi="Arial" w:cs="Arial"/>
          <w:sz w:val="20"/>
          <w:szCs w:val="20"/>
        </w:rPr>
        <w:fldChar w:fldCharType="separate"/>
      </w:r>
      <w:r w:rsidR="00936B34">
        <w:rPr>
          <w:rFonts w:ascii="Arial" w:hAnsi="Arial" w:cs="Arial"/>
          <w:noProof/>
          <w:sz w:val="20"/>
          <w:szCs w:val="20"/>
        </w:rPr>
        <w:t>(31, 32)</w:t>
      </w:r>
      <w:r w:rsidR="000B16E8" w:rsidRPr="00E12933">
        <w:rPr>
          <w:rFonts w:ascii="Arial" w:hAnsi="Arial" w:cs="Arial"/>
          <w:sz w:val="20"/>
          <w:szCs w:val="20"/>
        </w:rPr>
        <w:fldChar w:fldCharType="end"/>
      </w:r>
      <w:ins w:id="170" w:author="Dong Ki Yoon" w:date="2023-11-03T14:06:00Z">
        <w:r w:rsidR="003955FB">
          <w:rPr>
            <w:rFonts w:ascii="Arial" w:hAnsi="Arial" w:cs="Arial"/>
            <w:sz w:val="20"/>
            <w:szCs w:val="20"/>
          </w:rPr>
          <w:t xml:space="preserve"> are introduced to TFCDs, </w:t>
        </w:r>
      </w:ins>
      <w:del w:id="171" w:author="Dong Ki Yoon" w:date="2023-11-03T14:06:00Z">
        <w:r w:rsidR="00AB2B7B" w:rsidRPr="00E12933" w:rsidDel="003955FB">
          <w:rPr>
            <w:rFonts w:ascii="Arial" w:hAnsi="Arial" w:cs="Arial"/>
            <w:sz w:val="20"/>
            <w:szCs w:val="20"/>
          </w:rPr>
          <w:delText xml:space="preserve">, </w:delText>
        </w:r>
      </w:del>
      <w:del w:id="172" w:author="Perry H Leo" w:date="2023-10-18T10:32:00Z">
        <w:r w:rsidR="00AB2B7B" w:rsidRPr="00E12933" w:rsidDel="00E17D59">
          <w:rPr>
            <w:rFonts w:ascii="Arial" w:hAnsi="Arial" w:cs="Arial"/>
            <w:sz w:val="20"/>
            <w:szCs w:val="20"/>
          </w:rPr>
          <w:delText xml:space="preserve">in which </w:delText>
        </w:r>
      </w:del>
      <w:r w:rsidR="00AB2B7B" w:rsidRPr="00E12933">
        <w:rPr>
          <w:rFonts w:ascii="Arial" w:hAnsi="Arial" w:cs="Arial"/>
          <w:sz w:val="20"/>
          <w:szCs w:val="20"/>
        </w:rPr>
        <w:t>the</w:t>
      </w:r>
      <w:ins w:id="173" w:author="Dong Ki Yoon" w:date="2023-11-03T14:06:00Z">
        <w:r w:rsidR="003955FB">
          <w:rPr>
            <w:rFonts w:ascii="Arial" w:hAnsi="Arial" w:cs="Arial"/>
            <w:sz w:val="20"/>
            <w:szCs w:val="20"/>
          </w:rPr>
          <w:t xml:space="preserve">y are </w:t>
        </w:r>
      </w:ins>
      <w:ins w:id="174" w:author="Dong Ki Yoon" w:date="2023-11-03T14:07:00Z">
        <w:r w:rsidR="003955FB">
          <w:rPr>
            <w:rFonts w:ascii="Arial" w:hAnsi="Arial" w:cs="Arial"/>
            <w:sz w:val="20"/>
            <w:szCs w:val="20"/>
          </w:rPr>
          <w:t>trapped in the defect core</w:t>
        </w:r>
      </w:ins>
      <w:del w:id="175" w:author="Dong Ki Yoon" w:date="2023-11-03T14:10:00Z">
        <w:r w:rsidR="00AB2B7B" w:rsidRPr="00E12933" w:rsidDel="007110FC">
          <w:rPr>
            <w:rFonts w:ascii="Arial" w:hAnsi="Arial" w:cs="Arial"/>
            <w:sz w:val="20"/>
            <w:szCs w:val="20"/>
          </w:rPr>
          <w:delText xml:space="preserve"> </w:delText>
        </w:r>
      </w:del>
      <w:del w:id="176" w:author="Dong Ki Yoon" w:date="2023-11-03T14:09:00Z">
        <w:r w:rsidR="00AB2B7B" w:rsidRPr="00E12933" w:rsidDel="007110FC">
          <w:rPr>
            <w:rFonts w:ascii="Arial" w:hAnsi="Arial" w:cs="Arial"/>
            <w:sz w:val="20"/>
            <w:szCs w:val="20"/>
          </w:rPr>
          <w:delText>local directors at the defects rearrange in order to</w:delText>
        </w:r>
      </w:del>
      <w:del w:id="177" w:author="Dong Ki Yoon" w:date="2023-11-03T14:10:00Z">
        <w:r w:rsidR="00AB2B7B" w:rsidRPr="00E12933" w:rsidDel="007110FC">
          <w:rPr>
            <w:rFonts w:ascii="Arial" w:hAnsi="Arial" w:cs="Arial"/>
            <w:sz w:val="20"/>
            <w:szCs w:val="20"/>
          </w:rPr>
          <w:delText xml:space="preserve"> relieve elastic energy</w:delText>
        </w:r>
      </w:del>
      <w:r w:rsidR="00AB2B7B" w:rsidRPr="00E12933">
        <w:rPr>
          <w:rFonts w:ascii="Arial" w:hAnsi="Arial" w:cs="Arial"/>
          <w:sz w:val="20"/>
          <w:szCs w:val="20"/>
        </w:rPr>
        <w:t>.</w:t>
      </w:r>
      <w:r w:rsidR="00160717" w:rsidRPr="00E12933">
        <w:rPr>
          <w:rFonts w:ascii="Arial" w:hAnsi="Arial" w:cs="Arial"/>
          <w:sz w:val="20"/>
          <w:szCs w:val="20"/>
        </w:rPr>
        <w:t xml:space="preserve"> </w:t>
      </w:r>
      <w:r w:rsidR="00BF643A" w:rsidRPr="00E12933">
        <w:rPr>
          <w:rFonts w:ascii="Arial" w:hAnsi="Arial" w:cs="Arial"/>
          <w:sz w:val="20"/>
          <w:szCs w:val="20"/>
        </w:rPr>
        <w:t>Furthermore, by manipulating the physically constrained space where TFCD</w:t>
      </w:r>
      <w:ins w:id="178" w:author="Dong Ki Yoon" w:date="2023-11-03T14:11:00Z">
        <w:r w:rsidR="002771BC">
          <w:rPr>
            <w:rFonts w:ascii="Arial" w:hAnsi="Arial" w:cs="Arial"/>
            <w:sz w:val="20"/>
            <w:szCs w:val="20"/>
          </w:rPr>
          <w:t>s</w:t>
        </w:r>
      </w:ins>
      <w:r w:rsidR="00BF643A" w:rsidRPr="00E12933">
        <w:rPr>
          <w:rFonts w:ascii="Arial" w:hAnsi="Arial" w:cs="Arial"/>
          <w:sz w:val="20"/>
          <w:szCs w:val="20"/>
        </w:rPr>
        <w:t xml:space="preserve"> form</w:t>
      </w:r>
      <w:del w:id="179" w:author="Dong Ki Yoon" w:date="2023-11-03T14:11:00Z">
        <w:r w:rsidR="00BF643A" w:rsidRPr="00E12933" w:rsidDel="002771BC">
          <w:rPr>
            <w:rFonts w:ascii="Arial" w:hAnsi="Arial" w:cs="Arial"/>
            <w:sz w:val="20"/>
            <w:szCs w:val="20"/>
          </w:rPr>
          <w:delText>s</w:delText>
        </w:r>
      </w:del>
      <w:r w:rsidR="00BF643A" w:rsidRPr="00E12933">
        <w:rPr>
          <w:rFonts w:ascii="Arial" w:hAnsi="Arial" w:cs="Arial"/>
          <w:sz w:val="20"/>
          <w:szCs w:val="20"/>
        </w:rPr>
        <w:t xml:space="preserve">, it is possible to </w:t>
      </w:r>
      <w:del w:id="180" w:author="Dong Ki Yoon" w:date="2023-11-03T14:11:00Z">
        <w:r w:rsidR="00BF643A" w:rsidRPr="00E12933" w:rsidDel="002771BC">
          <w:rPr>
            <w:rFonts w:ascii="Arial" w:hAnsi="Arial" w:cs="Arial"/>
            <w:sz w:val="20"/>
            <w:szCs w:val="20"/>
          </w:rPr>
          <w:delText xml:space="preserve">finely </w:delText>
        </w:r>
      </w:del>
      <w:r w:rsidR="00BF643A" w:rsidRPr="00E12933">
        <w:rPr>
          <w:rFonts w:ascii="Arial" w:hAnsi="Arial" w:cs="Arial"/>
          <w:sz w:val="20"/>
          <w:szCs w:val="20"/>
        </w:rPr>
        <w:t xml:space="preserve">control the hexagonal lattice arrangement of </w:t>
      </w:r>
      <w:del w:id="181" w:author="Dong Ki Yoon" w:date="2023-11-03T14:11:00Z">
        <w:r w:rsidR="00BF643A" w:rsidRPr="00E12933" w:rsidDel="009B5D91">
          <w:rPr>
            <w:rFonts w:ascii="Arial" w:hAnsi="Arial" w:cs="Arial"/>
            <w:sz w:val="20"/>
            <w:szCs w:val="20"/>
          </w:rPr>
          <w:delText>these domains</w:delText>
        </w:r>
      </w:del>
      <w:ins w:id="182" w:author="Dong Ki Yoon" w:date="2023-11-03T14:11:00Z">
        <w:r w:rsidR="009B5D91">
          <w:rPr>
            <w:rFonts w:ascii="Arial" w:hAnsi="Arial" w:cs="Arial"/>
            <w:sz w:val="20"/>
            <w:szCs w:val="20"/>
          </w:rPr>
          <w:t>TFCDs</w:t>
        </w:r>
      </w:ins>
      <w:r w:rsidR="00BF643A" w:rsidRPr="00E12933">
        <w:rPr>
          <w:rFonts w:ascii="Arial" w:hAnsi="Arial" w:cs="Arial"/>
          <w:sz w:val="20"/>
          <w:szCs w:val="20"/>
        </w:rPr>
        <w:t xml:space="preserve"> and the</w:t>
      </w:r>
      <w:ins w:id="183" w:author="Dong Ki Yoon" w:date="2023-11-03T14:11:00Z">
        <w:r w:rsidR="009B5D91">
          <w:rPr>
            <w:rFonts w:ascii="Arial" w:hAnsi="Arial" w:cs="Arial"/>
            <w:sz w:val="20"/>
            <w:szCs w:val="20"/>
          </w:rPr>
          <w:t>ir</w:t>
        </w:r>
      </w:ins>
      <w:r w:rsidR="00BF643A" w:rsidRPr="00E12933">
        <w:rPr>
          <w:rFonts w:ascii="Arial" w:hAnsi="Arial" w:cs="Arial"/>
          <w:sz w:val="20"/>
          <w:szCs w:val="20"/>
        </w:rPr>
        <w:t xml:space="preserve"> density and arrangement </w:t>
      </w:r>
      <w:ins w:id="184" w:author="Dong Ki Yoon" w:date="2023-11-03T14:12:00Z">
        <w:r w:rsidR="00A56804">
          <w:rPr>
            <w:rFonts w:ascii="Arial" w:hAnsi="Arial" w:cs="Arial"/>
            <w:sz w:val="20"/>
            <w:szCs w:val="20"/>
          </w:rPr>
          <w:t xml:space="preserve">to be </w:t>
        </w:r>
      </w:ins>
      <w:del w:id="185" w:author="Dong Ki Yoon" w:date="2023-11-03T14:11:00Z">
        <w:r w:rsidR="00BF643A" w:rsidRPr="00E12933" w:rsidDel="009B5D91">
          <w:rPr>
            <w:rFonts w:ascii="Arial" w:hAnsi="Arial" w:cs="Arial"/>
            <w:sz w:val="20"/>
            <w:szCs w:val="20"/>
          </w:rPr>
          <w:delText xml:space="preserve">of their defects, </w:delText>
        </w:r>
      </w:del>
      <w:del w:id="186" w:author="Dong Ki Yoon" w:date="2023-11-03T14:12:00Z">
        <w:r w:rsidR="00BF643A" w:rsidRPr="00E12933" w:rsidDel="00A56804">
          <w:rPr>
            <w:rFonts w:ascii="Arial" w:hAnsi="Arial" w:cs="Arial"/>
            <w:sz w:val="20"/>
            <w:szCs w:val="20"/>
          </w:rPr>
          <w:delText xml:space="preserve">according to the </w:delText>
        </w:r>
      </w:del>
      <w:r w:rsidR="00BF643A" w:rsidRPr="00E12933">
        <w:rPr>
          <w:rFonts w:ascii="Arial" w:hAnsi="Arial" w:cs="Arial"/>
          <w:sz w:val="20"/>
          <w:szCs w:val="20"/>
        </w:rPr>
        <w:t>balance</w:t>
      </w:r>
      <w:ins w:id="187" w:author="Dong Ki Yoon" w:date="2023-11-03T14:12:00Z">
        <w:r w:rsidR="00A56804">
          <w:rPr>
            <w:rFonts w:ascii="Arial" w:hAnsi="Arial" w:cs="Arial"/>
            <w:sz w:val="20"/>
            <w:szCs w:val="20"/>
          </w:rPr>
          <w:t xml:space="preserve">d </w:t>
        </w:r>
      </w:ins>
      <w:del w:id="188" w:author="Dong Ki Yoon" w:date="2023-11-03T14:12:00Z">
        <w:r w:rsidR="00BF643A" w:rsidRPr="00E12933" w:rsidDel="00A56804">
          <w:rPr>
            <w:rFonts w:ascii="Arial" w:hAnsi="Arial" w:cs="Arial"/>
            <w:sz w:val="20"/>
            <w:szCs w:val="20"/>
          </w:rPr>
          <w:delText xml:space="preserve"> </w:delText>
        </w:r>
      </w:del>
      <w:r w:rsidR="00BF643A" w:rsidRPr="00E12933">
        <w:rPr>
          <w:rFonts w:ascii="Arial" w:hAnsi="Arial" w:cs="Arial"/>
          <w:sz w:val="20"/>
          <w:szCs w:val="20"/>
        </w:rPr>
        <w:t xml:space="preserve">between the elastic energy </w:t>
      </w:r>
      <w:del w:id="189" w:author="Dong Ki Yoon" w:date="2023-11-03T14:11:00Z">
        <w:r w:rsidR="00BF643A" w:rsidRPr="00E12933" w:rsidDel="009B5D91">
          <w:rPr>
            <w:rFonts w:ascii="Arial" w:hAnsi="Arial" w:cs="Arial"/>
            <w:sz w:val="20"/>
            <w:szCs w:val="20"/>
          </w:rPr>
          <w:delText xml:space="preserve">of these defects </w:delText>
        </w:r>
      </w:del>
      <w:r w:rsidR="00BF643A" w:rsidRPr="00E12933">
        <w:rPr>
          <w:rFonts w:ascii="Arial" w:hAnsi="Arial" w:cs="Arial"/>
          <w:sz w:val="20"/>
          <w:szCs w:val="20"/>
        </w:rPr>
        <w:t>and the surface anchoring energy at the boundaries.</w:t>
      </w:r>
      <w:r w:rsidR="000B16E8" w:rsidRPr="00E12933">
        <w:rPr>
          <w:rFonts w:ascii="Arial" w:hAnsi="Arial" w:cs="Arial"/>
          <w:sz w:val="20"/>
          <w:szCs w:val="20"/>
        </w:rPr>
        <w:fldChar w:fldCharType="begin">
          <w:fldData xml:space="preserve">PEVuZE5vdGU+PENpdGU+PEF1dGhvcj5LaW08L0F1dGhvcj48WWVhcj4yMDA5PC9ZZWFyPjxSZWNO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PEVuZE5vdGU+PENpdGU+PEF1dGhvcj5LaW08L0F1dGhvcj48WWVhcj4yMDA5PC9ZZWFyPjxSZWNO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0B16E8" w:rsidRPr="00E12933">
        <w:rPr>
          <w:rFonts w:ascii="Arial" w:hAnsi="Arial" w:cs="Arial"/>
          <w:sz w:val="20"/>
          <w:szCs w:val="20"/>
        </w:rPr>
      </w:r>
      <w:r w:rsidR="000B16E8" w:rsidRPr="00E12933">
        <w:rPr>
          <w:rFonts w:ascii="Arial" w:hAnsi="Arial" w:cs="Arial"/>
          <w:sz w:val="20"/>
          <w:szCs w:val="20"/>
        </w:rPr>
        <w:fldChar w:fldCharType="separate"/>
      </w:r>
      <w:r w:rsidR="00936B34">
        <w:rPr>
          <w:rFonts w:ascii="Arial" w:hAnsi="Arial" w:cs="Arial"/>
          <w:noProof/>
          <w:sz w:val="20"/>
          <w:szCs w:val="20"/>
        </w:rPr>
        <w:t>(27, 28, 33)</w:t>
      </w:r>
      <w:r w:rsidR="000B16E8" w:rsidRPr="00E12933">
        <w:rPr>
          <w:rFonts w:ascii="Arial" w:hAnsi="Arial" w:cs="Arial"/>
          <w:sz w:val="20"/>
          <w:szCs w:val="20"/>
        </w:rPr>
        <w:fldChar w:fldCharType="end"/>
      </w:r>
    </w:p>
    <w:p w14:paraId="50E424CA" w14:textId="34DBC6FF" w:rsidR="009E45FC" w:rsidRPr="009E45FC" w:rsidRDefault="00BF643A" w:rsidP="00E1313D">
      <w:pPr>
        <w:pStyle w:val="a3"/>
        <w:ind w:firstLineChars="150" w:firstLine="300"/>
        <w:rPr>
          <w:rFonts w:ascii="Arial" w:eastAsiaTheme="minorEastAsia" w:hAnsi="Arial" w:cs="Arial"/>
          <w:sz w:val="20"/>
          <w:szCs w:val="20"/>
          <w:rPrChange w:id="190" w:author="Dong Ki Yoon" w:date="2023-11-03T14:42:00Z">
            <w:rPr>
              <w:rFonts w:ascii="Arial" w:hAnsi="Arial" w:cs="Arial"/>
              <w:sz w:val="20"/>
              <w:szCs w:val="20"/>
            </w:rPr>
          </w:rPrChange>
        </w:rPr>
      </w:pPr>
      <w:del w:id="191" w:author="Dong Ki Yoon" w:date="2023-11-03T14:18:00Z">
        <w:r w:rsidRPr="00E12933" w:rsidDel="005A767A">
          <w:rPr>
            <w:rFonts w:ascii="Arial" w:hAnsi="Arial" w:cs="Arial"/>
            <w:sz w:val="20"/>
            <w:szCs w:val="20"/>
          </w:rPr>
          <w:delText xml:space="preserve">In contrast to research focused solely on manipulating the arrangement of TFCDs or utilizing the structure of TFCDs, our group </w:delText>
        </w:r>
      </w:del>
      <w:ins w:id="192" w:author="Dong Ki Yoon" w:date="2023-11-03T14:19:00Z">
        <w:r w:rsidR="005A767A">
          <w:rPr>
            <w:rFonts w:ascii="Arial" w:hAnsi="Arial" w:cs="Arial"/>
            <w:sz w:val="20"/>
            <w:szCs w:val="20"/>
          </w:rPr>
          <w:t xml:space="preserve">Recent studies show </w:t>
        </w:r>
      </w:ins>
      <w:del w:id="193" w:author="Dong Ki Yoon" w:date="2023-11-03T14:19:00Z">
        <w:r w:rsidRPr="00E12933" w:rsidDel="005A767A">
          <w:rPr>
            <w:rFonts w:ascii="Arial" w:hAnsi="Arial" w:cs="Arial"/>
            <w:sz w:val="20"/>
            <w:szCs w:val="20"/>
          </w:rPr>
          <w:delText xml:space="preserve">presented </w:delText>
        </w:r>
      </w:del>
      <w:ins w:id="194" w:author="Dong Ki Yoon" w:date="2023-11-03T14:19:00Z">
        <w:r w:rsidR="005A767A">
          <w:rPr>
            <w:rFonts w:ascii="Arial" w:hAnsi="Arial" w:cs="Arial"/>
            <w:sz w:val="20"/>
            <w:szCs w:val="20"/>
          </w:rPr>
          <w:t xml:space="preserve">the </w:t>
        </w:r>
      </w:ins>
      <w:r w:rsidRPr="00E12933">
        <w:rPr>
          <w:rFonts w:ascii="Arial" w:hAnsi="Arial" w:cs="Arial"/>
          <w:sz w:val="20"/>
          <w:szCs w:val="20"/>
        </w:rPr>
        <w:t xml:space="preserve">intriguing </w:t>
      </w:r>
      <w:del w:id="195" w:author="Perry H Leo" w:date="2023-10-18T10:33:00Z">
        <w:r w:rsidR="007438E3" w:rsidRPr="00E12933" w:rsidDel="00E17D59">
          <w:rPr>
            <w:rFonts w:ascii="Arial" w:hAnsi="Arial" w:cs="Arial"/>
            <w:sz w:val="20"/>
            <w:szCs w:val="20"/>
          </w:rPr>
          <w:delText>process</w:delText>
        </w:r>
        <w:r w:rsidRPr="00E12933" w:rsidDel="00E17D59">
          <w:rPr>
            <w:rFonts w:ascii="Arial" w:hAnsi="Arial" w:cs="Arial"/>
            <w:sz w:val="20"/>
            <w:szCs w:val="20"/>
          </w:rPr>
          <w:delText xml:space="preserve"> </w:delText>
        </w:r>
      </w:del>
      <w:ins w:id="196" w:author="Perry H Leo" w:date="2023-10-18T10:33:00Z">
        <w:r w:rsidR="00E17D59">
          <w:rPr>
            <w:rFonts w:ascii="Arial" w:hAnsi="Arial" w:cs="Arial"/>
            <w:sz w:val="20"/>
            <w:szCs w:val="20"/>
          </w:rPr>
          <w:t>results</w:t>
        </w:r>
        <w:r w:rsidR="00E17D59" w:rsidRPr="00E12933">
          <w:rPr>
            <w:rFonts w:ascii="Arial" w:hAnsi="Arial" w:cs="Arial"/>
            <w:sz w:val="20"/>
            <w:szCs w:val="20"/>
          </w:rPr>
          <w:t xml:space="preserve"> </w:t>
        </w:r>
      </w:ins>
      <w:r w:rsidR="00B65984" w:rsidRPr="00E12933">
        <w:rPr>
          <w:rFonts w:ascii="Arial" w:hAnsi="Arial" w:cs="Arial"/>
          <w:sz w:val="20"/>
          <w:szCs w:val="20"/>
        </w:rPr>
        <w:t>that</w:t>
      </w:r>
      <w:r w:rsidR="007119E9" w:rsidRPr="00E12933">
        <w:rPr>
          <w:rFonts w:ascii="Arial" w:hAnsi="Arial" w:cs="Arial"/>
          <w:sz w:val="20"/>
          <w:szCs w:val="20"/>
        </w:rPr>
        <w:t xml:space="preserve"> sublimation of </w:t>
      </w:r>
      <w:del w:id="197" w:author="Dong Ki Yoon" w:date="2023-11-03T14:19:00Z">
        <w:r w:rsidR="007119E9" w:rsidRPr="00E12933" w:rsidDel="005A767A">
          <w:rPr>
            <w:rFonts w:ascii="Arial" w:hAnsi="Arial" w:cs="Arial"/>
            <w:sz w:val="20"/>
            <w:szCs w:val="20"/>
          </w:rPr>
          <w:delText xml:space="preserve">perfluorinated </w:delText>
        </w:r>
      </w:del>
      <w:ins w:id="198" w:author="Dong Ki Yoon" w:date="2023-11-03T14:19:00Z">
        <w:r w:rsidR="005A767A">
          <w:rPr>
            <w:rFonts w:ascii="Arial" w:hAnsi="Arial" w:cs="Arial"/>
            <w:sz w:val="20"/>
            <w:szCs w:val="20"/>
          </w:rPr>
          <w:t>semi-</w:t>
        </w:r>
        <w:r w:rsidR="005A767A" w:rsidRPr="00E12933">
          <w:rPr>
            <w:rFonts w:ascii="Arial" w:hAnsi="Arial" w:cs="Arial"/>
            <w:sz w:val="20"/>
            <w:szCs w:val="20"/>
          </w:rPr>
          <w:t xml:space="preserve">fluorinated </w:t>
        </w:r>
      </w:ins>
      <w:del w:id="199" w:author="Dong Ki Yoon" w:date="2023-11-03T14:22:00Z">
        <w:r w:rsidR="007119E9" w:rsidRPr="00E12933" w:rsidDel="00353333">
          <w:rPr>
            <w:rFonts w:ascii="Arial" w:hAnsi="Arial" w:cs="Arial"/>
            <w:sz w:val="20"/>
            <w:szCs w:val="20"/>
          </w:rPr>
          <w:delText xml:space="preserve">smectic LC </w:delText>
        </w:r>
      </w:del>
      <w:r w:rsidR="007119E9" w:rsidRPr="00E12933">
        <w:rPr>
          <w:rFonts w:ascii="Arial" w:hAnsi="Arial" w:cs="Arial"/>
          <w:sz w:val="20"/>
          <w:szCs w:val="20"/>
        </w:rPr>
        <w:t xml:space="preserve">molecules in TFCDs </w:t>
      </w:r>
      <w:ins w:id="200" w:author="Dong Ki Yoon" w:date="2023-11-03T14:22:00Z">
        <w:r w:rsidR="00353333">
          <w:rPr>
            <w:rFonts w:ascii="Arial" w:hAnsi="Arial" w:cs="Arial"/>
            <w:sz w:val="20"/>
            <w:szCs w:val="20"/>
          </w:rPr>
          <w:t xml:space="preserve">at the </w:t>
        </w:r>
        <w:r w:rsidR="00353333" w:rsidRPr="00E12933">
          <w:rPr>
            <w:rFonts w:ascii="Arial" w:hAnsi="Arial" w:cs="Arial"/>
            <w:sz w:val="20"/>
            <w:szCs w:val="20"/>
          </w:rPr>
          <w:t xml:space="preserve">smectic LC </w:t>
        </w:r>
        <w:r w:rsidR="00353333">
          <w:rPr>
            <w:rFonts w:ascii="Arial" w:hAnsi="Arial" w:cs="Arial"/>
            <w:sz w:val="20"/>
            <w:szCs w:val="20"/>
          </w:rPr>
          <w:t xml:space="preserve">phase </w:t>
        </w:r>
      </w:ins>
      <w:r w:rsidR="007119E9" w:rsidRPr="00E12933">
        <w:rPr>
          <w:rFonts w:ascii="Arial" w:hAnsi="Arial" w:cs="Arial"/>
          <w:sz w:val="20"/>
          <w:szCs w:val="20"/>
        </w:rPr>
        <w:t>lead</w:t>
      </w:r>
      <w:r w:rsidR="004B7FEE" w:rsidRPr="00E12933">
        <w:rPr>
          <w:rFonts w:ascii="Arial" w:hAnsi="Arial" w:cs="Arial"/>
          <w:sz w:val="20"/>
          <w:szCs w:val="20"/>
        </w:rPr>
        <w:t>s</w:t>
      </w:r>
      <w:r w:rsidR="007119E9" w:rsidRPr="00E12933">
        <w:rPr>
          <w:rFonts w:ascii="Arial" w:hAnsi="Arial" w:cs="Arial"/>
          <w:sz w:val="20"/>
          <w:szCs w:val="20"/>
        </w:rPr>
        <w:t xml:space="preserve"> to the evolution of the layering </w:t>
      </w:r>
      <w:r w:rsidR="002C6D21" w:rsidRPr="00E12933">
        <w:rPr>
          <w:rFonts w:ascii="Arial" w:hAnsi="Arial" w:cs="Arial"/>
          <w:sz w:val="20"/>
          <w:szCs w:val="20"/>
        </w:rPr>
        <w:t>morphologies</w:t>
      </w:r>
      <w:r w:rsidR="007119E9" w:rsidRPr="00E12933">
        <w:rPr>
          <w:rFonts w:ascii="Arial" w:hAnsi="Arial" w:cs="Arial"/>
          <w:sz w:val="20"/>
          <w:szCs w:val="20"/>
        </w:rPr>
        <w:t xml:space="preserve"> at micro- and nano-scales</w:t>
      </w:r>
      <w:r w:rsidR="00630911" w:rsidRPr="00E12933">
        <w:rPr>
          <w:rFonts w:ascii="Arial" w:hAnsi="Arial" w:cs="Arial"/>
          <w:sz w:val="20"/>
          <w:szCs w:val="20"/>
        </w:rPr>
        <w:t xml:space="preserve"> through </w:t>
      </w:r>
      <w:r w:rsidR="002C6D21" w:rsidRPr="00E12933">
        <w:rPr>
          <w:rFonts w:ascii="Arial" w:hAnsi="Arial" w:cs="Arial"/>
          <w:sz w:val="20"/>
          <w:szCs w:val="20"/>
        </w:rPr>
        <w:t>leaving and re-condensing of the molecules from the surface</w:t>
      </w:r>
      <w:ins w:id="201" w:author="Dong Ki Yoon" w:date="2023-11-03T14:19:00Z">
        <w:r w:rsidR="00185C3A">
          <w:rPr>
            <w:rFonts w:ascii="Arial" w:hAnsi="Arial" w:cs="Arial"/>
            <w:sz w:val="20"/>
            <w:szCs w:val="20"/>
          </w:rPr>
          <w:t xml:space="preserve">, which is quite different from the previous </w:t>
        </w:r>
        <w:r w:rsidR="00185C3A" w:rsidRPr="00E12933">
          <w:rPr>
            <w:rFonts w:ascii="Arial" w:hAnsi="Arial" w:cs="Arial"/>
            <w:sz w:val="20"/>
            <w:szCs w:val="20"/>
          </w:rPr>
          <w:t>research</w:t>
        </w:r>
      </w:ins>
      <w:ins w:id="202" w:author="Dong Ki Yoon" w:date="2023-11-03T14:20:00Z">
        <w:r w:rsidR="00185C3A">
          <w:rPr>
            <w:rFonts w:ascii="Arial" w:hAnsi="Arial" w:cs="Arial"/>
            <w:sz w:val="20"/>
            <w:szCs w:val="20"/>
          </w:rPr>
          <w:t>es</w:t>
        </w:r>
      </w:ins>
      <w:ins w:id="203" w:author="Dong Ki Yoon" w:date="2023-11-03T14:19:00Z">
        <w:r w:rsidR="00185C3A" w:rsidRPr="00E12933">
          <w:rPr>
            <w:rFonts w:ascii="Arial" w:hAnsi="Arial" w:cs="Arial"/>
            <w:sz w:val="20"/>
            <w:szCs w:val="20"/>
          </w:rPr>
          <w:t xml:space="preserve"> focused on manipulating the arrangement of TFCDs or utilizing the structure of TFCDs</w:t>
        </w:r>
      </w:ins>
      <w:r w:rsidR="000B16E8" w:rsidRPr="00E12933">
        <w:rPr>
          <w:rFonts w:ascii="Arial" w:hAnsi="Arial" w:cs="Arial"/>
          <w:sz w:val="20"/>
          <w:szCs w:val="20"/>
        </w:rPr>
        <w:t>.</w:t>
      </w:r>
      <w:r w:rsidR="000B16E8" w:rsidRPr="00E12933">
        <w:rPr>
          <w:rFonts w:ascii="Arial" w:hAnsi="Arial" w:cs="Arial"/>
          <w:sz w:val="20"/>
          <w:szCs w:val="20"/>
        </w:rPr>
        <w:fldChar w:fldCharType="begin">
          <w:fldData xml:space="preserve">PEVuZE5vdGU+PENpdGU+PEF1dGhvcj5Zb29uPC9BdXRob3I+PFllYXI+MjAxMzwvWWVhcj48UmVj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bW11bjwvYWJici0xPjwvYWx0LXBlcmlvZGljYWw+PHZvbHVtZT43PC92b2x1bWU+PGtleXdvcmRz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PEVuZE5vdGU+PENpdGU+PEF1dGhvcj5Zb29uPC9BdXRob3I+PFllYXI+MjAxMzwvWWVhcj48UmVj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bW11bjwvYWJici0xPjwvYWx0LXBlcmlvZGljYWw+PHZvbHVtZT43PC92b2x1bWU+PGtleXdvcmRz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0B16E8" w:rsidRPr="00E12933">
        <w:rPr>
          <w:rFonts w:ascii="Arial" w:hAnsi="Arial" w:cs="Arial"/>
          <w:sz w:val="20"/>
          <w:szCs w:val="20"/>
        </w:rPr>
      </w:r>
      <w:r w:rsidR="000B16E8" w:rsidRPr="00E12933">
        <w:rPr>
          <w:rFonts w:ascii="Arial" w:hAnsi="Arial" w:cs="Arial"/>
          <w:sz w:val="20"/>
          <w:szCs w:val="20"/>
        </w:rPr>
        <w:fldChar w:fldCharType="separate"/>
      </w:r>
      <w:r w:rsidR="00936B34">
        <w:rPr>
          <w:rFonts w:ascii="Arial" w:hAnsi="Arial" w:cs="Arial"/>
          <w:noProof/>
          <w:sz w:val="20"/>
          <w:szCs w:val="20"/>
        </w:rPr>
        <w:t>(11, 15, 30, 34)</w:t>
      </w:r>
      <w:r w:rsidR="000B16E8" w:rsidRPr="00E12933">
        <w:rPr>
          <w:rFonts w:ascii="Arial" w:hAnsi="Arial" w:cs="Arial"/>
          <w:sz w:val="20"/>
          <w:szCs w:val="20"/>
        </w:rPr>
        <w:fldChar w:fldCharType="end"/>
      </w:r>
      <w:r w:rsidR="000B16E8" w:rsidRPr="00E12933" w:rsidDel="000B16E8">
        <w:rPr>
          <w:rFonts w:ascii="Arial" w:hAnsi="Arial" w:cs="Arial"/>
          <w:sz w:val="20"/>
          <w:szCs w:val="20"/>
        </w:rPr>
        <w:t xml:space="preserve"> </w:t>
      </w:r>
      <w:del w:id="204" w:author="Dong Ki Yoon" w:date="2023-11-03T14:20:00Z">
        <w:r w:rsidR="007438E3" w:rsidRPr="00E12933" w:rsidDel="0063746A">
          <w:rPr>
            <w:rFonts w:ascii="Arial" w:hAnsi="Arial" w:cs="Arial"/>
            <w:sz w:val="20"/>
            <w:szCs w:val="20"/>
          </w:rPr>
          <w:delText xml:space="preserve">In the previous studies, the remarkable </w:delText>
        </w:r>
        <w:r w:rsidR="00B65984" w:rsidRPr="00E12933" w:rsidDel="0063746A">
          <w:rPr>
            <w:rFonts w:ascii="Arial" w:hAnsi="Arial" w:cs="Arial"/>
            <w:sz w:val="20"/>
            <w:szCs w:val="20"/>
          </w:rPr>
          <w:delText>point is that s</w:delText>
        </w:r>
      </w:del>
      <w:del w:id="205" w:author="Dong Ki Yoon" w:date="2023-11-03T14:22:00Z">
        <w:r w:rsidR="00B65984" w:rsidRPr="00E12933" w:rsidDel="00544742">
          <w:rPr>
            <w:rFonts w:ascii="Arial" w:hAnsi="Arial" w:cs="Arial"/>
            <w:sz w:val="20"/>
            <w:szCs w:val="20"/>
          </w:rPr>
          <w:delText xml:space="preserve">urface </w:delText>
        </w:r>
        <w:r w:rsidR="00BB7672" w:rsidRPr="00E12933" w:rsidDel="00544742">
          <w:rPr>
            <w:rFonts w:ascii="Arial" w:hAnsi="Arial" w:cs="Arial"/>
            <w:sz w:val="20"/>
            <w:szCs w:val="20"/>
          </w:rPr>
          <w:delText>s</w:delText>
        </w:r>
      </w:del>
      <w:ins w:id="206" w:author="Dong Ki Yoon" w:date="2023-11-03T14:22:00Z">
        <w:r w:rsidR="00544742">
          <w:rPr>
            <w:rFonts w:ascii="Arial" w:hAnsi="Arial" w:cs="Arial"/>
            <w:sz w:val="20"/>
            <w:szCs w:val="20"/>
          </w:rPr>
          <w:t>S</w:t>
        </w:r>
      </w:ins>
      <w:r w:rsidR="00BB7672" w:rsidRPr="00E12933">
        <w:rPr>
          <w:rFonts w:ascii="Arial" w:hAnsi="Arial" w:cs="Arial"/>
          <w:sz w:val="20"/>
          <w:szCs w:val="20"/>
        </w:rPr>
        <w:t>ublimation</w:t>
      </w:r>
      <w:r w:rsidR="00B65984" w:rsidRPr="00E12933">
        <w:rPr>
          <w:rFonts w:ascii="Arial" w:hAnsi="Arial" w:cs="Arial"/>
          <w:sz w:val="20"/>
          <w:szCs w:val="20"/>
        </w:rPr>
        <w:t xml:space="preserve"> occurs </w:t>
      </w:r>
      <w:ins w:id="207" w:author="Dong Ki Yoon" w:date="2023-11-03T14:22:00Z">
        <w:r w:rsidR="00544742">
          <w:rPr>
            <w:rFonts w:ascii="Arial" w:hAnsi="Arial" w:cs="Arial"/>
            <w:sz w:val="20"/>
            <w:szCs w:val="20"/>
          </w:rPr>
          <w:t>from the LC surface structure</w:t>
        </w:r>
      </w:ins>
      <w:ins w:id="208" w:author="Dong Ki Yoon" w:date="2023-11-03T14:23:00Z">
        <w:r w:rsidR="00544742">
          <w:rPr>
            <w:rFonts w:ascii="Arial" w:hAnsi="Arial" w:cs="Arial"/>
            <w:sz w:val="20"/>
            <w:szCs w:val="20"/>
          </w:rPr>
          <w:t xml:space="preserve"> </w:t>
        </w:r>
      </w:ins>
      <w:r w:rsidR="00B65984" w:rsidRPr="00E12933">
        <w:rPr>
          <w:rFonts w:ascii="Arial" w:hAnsi="Arial" w:cs="Arial"/>
          <w:sz w:val="20"/>
          <w:szCs w:val="20"/>
        </w:rPr>
        <w:t xml:space="preserve">while maintaining the internal </w:t>
      </w:r>
      <w:ins w:id="209" w:author="Dong Ki Yoon" w:date="2023-11-03T14:23:00Z">
        <w:r w:rsidR="00544742">
          <w:rPr>
            <w:rFonts w:ascii="Arial" w:hAnsi="Arial" w:cs="Arial"/>
            <w:sz w:val="20"/>
            <w:szCs w:val="20"/>
          </w:rPr>
          <w:t xml:space="preserve">layered </w:t>
        </w:r>
      </w:ins>
      <w:del w:id="210" w:author="Dong Ki Yoon" w:date="2023-11-03T14:23:00Z">
        <w:r w:rsidR="00B65984" w:rsidRPr="00E12933" w:rsidDel="00544742">
          <w:rPr>
            <w:rFonts w:ascii="Arial" w:hAnsi="Arial" w:cs="Arial"/>
            <w:sz w:val="20"/>
            <w:szCs w:val="20"/>
          </w:rPr>
          <w:delText xml:space="preserve">crystalline </w:delText>
        </w:r>
      </w:del>
      <w:r w:rsidR="00B65984" w:rsidRPr="00E12933">
        <w:rPr>
          <w:rFonts w:ascii="Arial" w:hAnsi="Arial" w:cs="Arial"/>
          <w:sz w:val="20"/>
          <w:szCs w:val="20"/>
        </w:rPr>
        <w:t>structure</w:t>
      </w:r>
      <w:ins w:id="211" w:author="Dong Ki Yoon" w:date="2023-11-03T14:23:00Z">
        <w:r w:rsidR="00544742">
          <w:rPr>
            <w:rFonts w:ascii="Arial" w:hAnsi="Arial" w:cs="Arial"/>
            <w:sz w:val="20"/>
            <w:szCs w:val="20"/>
          </w:rPr>
          <w:t>, which</w:t>
        </w:r>
      </w:ins>
      <w:del w:id="212" w:author="Dong Ki Yoon" w:date="2023-11-03T14:23:00Z">
        <w:r w:rsidR="00B65984" w:rsidRPr="00E12933" w:rsidDel="00544742">
          <w:rPr>
            <w:rFonts w:ascii="Arial" w:hAnsi="Arial" w:cs="Arial"/>
            <w:sz w:val="20"/>
            <w:szCs w:val="20"/>
          </w:rPr>
          <w:delText>. This behavior</w:delText>
        </w:r>
      </w:del>
      <w:r w:rsidR="00B65984" w:rsidRPr="00E12933">
        <w:rPr>
          <w:rFonts w:ascii="Arial" w:hAnsi="Arial" w:cs="Arial"/>
          <w:sz w:val="20"/>
          <w:szCs w:val="20"/>
        </w:rPr>
        <w:t xml:space="preserve"> is strongly influenced by the presence of </w:t>
      </w:r>
      <w:del w:id="213" w:author="Dong Ki Yoon" w:date="2023-11-03T14:23:00Z">
        <w:r w:rsidR="00B65984" w:rsidRPr="00E12933" w:rsidDel="00544742">
          <w:rPr>
            <w:rFonts w:ascii="Arial" w:hAnsi="Arial" w:cs="Arial"/>
            <w:sz w:val="20"/>
            <w:szCs w:val="20"/>
          </w:rPr>
          <w:delText xml:space="preserve">perfluoroalkyl </w:delText>
        </w:r>
      </w:del>
      <w:ins w:id="214" w:author="Dong Ki Yoon" w:date="2023-11-03T14:23:00Z">
        <w:r w:rsidR="00544742">
          <w:rPr>
            <w:rFonts w:ascii="Arial" w:hAnsi="Arial" w:cs="Arial"/>
            <w:sz w:val="20"/>
            <w:szCs w:val="20"/>
          </w:rPr>
          <w:t>semi-</w:t>
        </w:r>
        <w:r w:rsidR="00544742" w:rsidRPr="00E12933">
          <w:rPr>
            <w:rFonts w:ascii="Arial" w:hAnsi="Arial" w:cs="Arial"/>
            <w:sz w:val="20"/>
            <w:szCs w:val="20"/>
          </w:rPr>
          <w:t xml:space="preserve">fluoroalkyl </w:t>
        </w:r>
      </w:ins>
      <w:r w:rsidR="00B65984" w:rsidRPr="00E12933">
        <w:rPr>
          <w:rFonts w:ascii="Arial" w:hAnsi="Arial" w:cs="Arial"/>
          <w:sz w:val="20"/>
          <w:szCs w:val="20"/>
        </w:rPr>
        <w:t>chains</w:t>
      </w:r>
      <w:ins w:id="215" w:author="Dong Ki Yoon" w:date="2023-11-03T14:24:00Z">
        <w:r w:rsidR="00A64B05">
          <w:rPr>
            <w:rFonts w:ascii="Arial" w:hAnsi="Arial" w:cs="Arial"/>
            <w:sz w:val="20"/>
            <w:szCs w:val="20"/>
          </w:rPr>
          <w:t xml:space="preserve"> due to the specific charge balance</w:t>
        </w:r>
      </w:ins>
      <w:r w:rsidR="00B65984" w:rsidRPr="00E12933">
        <w:rPr>
          <w:rFonts w:ascii="Arial" w:hAnsi="Arial" w:cs="Arial"/>
          <w:sz w:val="20"/>
          <w:szCs w:val="20"/>
        </w:rPr>
        <w:t>.</w:t>
      </w:r>
      <w:r w:rsidR="00B65984" w:rsidRPr="00E12933">
        <w:rPr>
          <w:rFonts w:ascii="Arial" w:hAnsi="Arial" w:cs="Arial"/>
          <w:sz w:val="20"/>
          <w:szCs w:val="20"/>
        </w:rPr>
        <w:fldChar w:fldCharType="begin">
          <w:fldData xml:space="preserve">PEVuZE5vdGU+PENpdGU+PEF1dGhvcj5aaGFuZzwvQXV0aG9yPjxZZWFyPjIwMjA8L1llYXI+PFJl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PEVuZE5vdGU+PENpdGU+PEF1dGhvcj5aaGFuZzwvQXV0aG9yPjxZZWFyPjIwMjA8L1llYXI+PFJl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B65984" w:rsidRPr="00E12933">
        <w:rPr>
          <w:rFonts w:ascii="Arial" w:hAnsi="Arial" w:cs="Arial"/>
          <w:sz w:val="20"/>
          <w:szCs w:val="20"/>
        </w:rPr>
      </w:r>
      <w:r w:rsidR="00B65984" w:rsidRPr="00E12933">
        <w:rPr>
          <w:rFonts w:ascii="Arial" w:hAnsi="Arial" w:cs="Arial"/>
          <w:sz w:val="20"/>
          <w:szCs w:val="20"/>
        </w:rPr>
        <w:fldChar w:fldCharType="separate"/>
      </w:r>
      <w:r w:rsidR="00936B34">
        <w:rPr>
          <w:rFonts w:ascii="Arial" w:hAnsi="Arial" w:cs="Arial"/>
          <w:noProof/>
          <w:sz w:val="20"/>
          <w:szCs w:val="20"/>
        </w:rPr>
        <w:t>(35, 36)</w:t>
      </w:r>
      <w:r w:rsidR="00B65984" w:rsidRPr="00E12933">
        <w:rPr>
          <w:rFonts w:ascii="Arial" w:hAnsi="Arial" w:cs="Arial"/>
          <w:sz w:val="20"/>
          <w:szCs w:val="20"/>
        </w:rPr>
        <w:fldChar w:fldCharType="end"/>
      </w:r>
      <w:r w:rsidR="004B7FEE" w:rsidRPr="00E12933">
        <w:rPr>
          <w:rFonts w:ascii="Arial" w:hAnsi="Arial" w:cs="Arial"/>
          <w:sz w:val="20"/>
          <w:szCs w:val="20"/>
        </w:rPr>
        <w:t xml:space="preserve"> </w:t>
      </w:r>
      <w:del w:id="216" w:author="Dong Ki Yoon" w:date="2023-11-03T14:25:00Z">
        <w:r w:rsidR="004B7FEE" w:rsidRPr="00E12933" w:rsidDel="007F41A0">
          <w:rPr>
            <w:rFonts w:ascii="Arial" w:hAnsi="Arial" w:cs="Arial"/>
            <w:sz w:val="20"/>
            <w:szCs w:val="20"/>
          </w:rPr>
          <w:delText xml:space="preserve">Thus, the sublimation of LC molecules in smectic layers </w:delText>
        </w:r>
        <w:r w:rsidR="00B65984" w:rsidRPr="00E12933" w:rsidDel="007F41A0">
          <w:rPr>
            <w:rFonts w:ascii="Arial" w:hAnsi="Arial" w:cs="Arial"/>
            <w:sz w:val="20"/>
            <w:szCs w:val="20"/>
          </w:rPr>
          <w:delText xml:space="preserve">would </w:delText>
        </w:r>
        <w:r w:rsidR="004B7FEE" w:rsidRPr="00E12933" w:rsidDel="007F41A0">
          <w:rPr>
            <w:rFonts w:ascii="Arial" w:hAnsi="Arial" w:cs="Arial"/>
            <w:sz w:val="20"/>
            <w:szCs w:val="20"/>
          </w:rPr>
          <w:delText xml:space="preserve">play a role to </w:delText>
        </w:r>
        <w:r w:rsidR="00B65984" w:rsidRPr="00E12933" w:rsidDel="007F41A0">
          <w:rPr>
            <w:rFonts w:ascii="Arial" w:hAnsi="Arial" w:cs="Arial"/>
            <w:sz w:val="20"/>
            <w:szCs w:val="20"/>
          </w:rPr>
          <w:delText>control</w:delText>
        </w:r>
        <w:r w:rsidR="004B7FEE" w:rsidRPr="00E12933" w:rsidDel="007F41A0">
          <w:rPr>
            <w:rFonts w:ascii="Arial" w:hAnsi="Arial" w:cs="Arial"/>
            <w:sz w:val="20"/>
            <w:szCs w:val="20"/>
          </w:rPr>
          <w:delText xml:space="preserve"> complex micro- and nano-structures </w:delText>
        </w:r>
        <w:r w:rsidR="00B65984" w:rsidRPr="00E12933" w:rsidDel="007F41A0">
          <w:rPr>
            <w:rFonts w:ascii="Arial" w:hAnsi="Arial" w:cs="Arial"/>
            <w:sz w:val="20"/>
            <w:szCs w:val="20"/>
          </w:rPr>
          <w:delText>of TFCDs</w:delText>
        </w:r>
        <w:r w:rsidR="004B7FEE" w:rsidRPr="00E12933" w:rsidDel="007F41A0">
          <w:rPr>
            <w:rFonts w:ascii="Arial" w:hAnsi="Arial" w:cs="Arial"/>
            <w:sz w:val="20"/>
            <w:szCs w:val="20"/>
          </w:rPr>
          <w:delText>.</w:delText>
        </w:r>
        <w:r w:rsidR="00B65984" w:rsidRPr="00E12933" w:rsidDel="007F41A0">
          <w:rPr>
            <w:rFonts w:ascii="Arial" w:hAnsi="Arial" w:cs="Arial"/>
            <w:sz w:val="20"/>
            <w:szCs w:val="20"/>
          </w:rPr>
          <w:delText xml:space="preserve"> </w:delText>
        </w:r>
      </w:del>
      <w:r w:rsidR="00160717" w:rsidRPr="00E12933">
        <w:rPr>
          <w:rFonts w:ascii="Arial" w:hAnsi="Arial" w:cs="Arial"/>
          <w:sz w:val="20"/>
          <w:szCs w:val="20"/>
        </w:rPr>
        <w:t xml:space="preserve">Despite the precise control achievable over the </w:t>
      </w:r>
      <w:del w:id="217" w:author="Dong Ki Yoon" w:date="2023-11-03T14:26:00Z">
        <w:r w:rsidR="00160717" w:rsidRPr="00E12933" w:rsidDel="00047446">
          <w:rPr>
            <w:rFonts w:ascii="Arial" w:hAnsi="Arial" w:cs="Arial"/>
            <w:sz w:val="20"/>
            <w:szCs w:val="20"/>
          </w:rPr>
          <w:delText xml:space="preserve">density and </w:delText>
        </w:r>
      </w:del>
      <w:r w:rsidR="00160717" w:rsidRPr="00E12933">
        <w:rPr>
          <w:rFonts w:ascii="Arial" w:hAnsi="Arial" w:cs="Arial"/>
          <w:sz w:val="20"/>
          <w:szCs w:val="20"/>
        </w:rPr>
        <w:t xml:space="preserve">arrangements </w:t>
      </w:r>
      <w:r w:rsidR="00160717" w:rsidRPr="00E12933">
        <w:rPr>
          <w:rFonts w:ascii="Arial" w:hAnsi="Arial" w:cs="Arial"/>
          <w:sz w:val="20"/>
          <w:szCs w:val="20"/>
        </w:rPr>
        <w:lastRenderedPageBreak/>
        <w:t xml:space="preserve">of TFCDs through the utilization of </w:t>
      </w:r>
      <w:del w:id="218" w:author="Dong Ki Yoon" w:date="2023-11-03T14:25:00Z">
        <w:r w:rsidR="00160717" w:rsidRPr="00E12933" w:rsidDel="007F41A0">
          <w:rPr>
            <w:rFonts w:ascii="Arial" w:hAnsi="Arial" w:cs="Arial"/>
            <w:sz w:val="20"/>
            <w:szCs w:val="20"/>
          </w:rPr>
          <w:delText xml:space="preserve">underlying </w:delText>
        </w:r>
      </w:del>
      <w:r w:rsidR="00160717" w:rsidRPr="00E12933">
        <w:rPr>
          <w:rFonts w:ascii="Arial" w:hAnsi="Arial" w:cs="Arial"/>
          <w:sz w:val="20"/>
          <w:szCs w:val="20"/>
        </w:rPr>
        <w:t>topographic patterns</w:t>
      </w:r>
      <w:ins w:id="219" w:author="Dong Ki Yoon" w:date="2023-11-03T14:25:00Z">
        <w:r w:rsidR="007F41A0">
          <w:rPr>
            <w:rFonts w:ascii="Arial" w:hAnsi="Arial" w:cs="Arial"/>
            <w:sz w:val="20"/>
            <w:szCs w:val="20"/>
          </w:rPr>
          <w:t xml:space="preserve"> and applied electric fields</w:t>
        </w:r>
      </w:ins>
      <w:r w:rsidR="00160717" w:rsidRPr="00E12933">
        <w:rPr>
          <w:rFonts w:ascii="Arial" w:hAnsi="Arial" w:cs="Arial"/>
          <w:sz w:val="20"/>
          <w:szCs w:val="20"/>
        </w:rPr>
        <w:t>,</w:t>
      </w:r>
      <w:r w:rsidR="00936B34">
        <w:rPr>
          <w:rFonts w:ascii="Arial" w:hAnsi="Arial" w:cs="Arial"/>
          <w:sz w:val="20"/>
          <w:szCs w:val="20"/>
        </w:rPr>
        <w:fldChar w:fldCharType="begin">
          <w:fldData xml:space="preserve">PEVuZE5vdGU+PENpdGU+PEF1dGhvcj5TdWg8L0F1dGhvcj48WWVhcj4yMDE5PC9ZZWFyPjxSZWNO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PEVuZE5vdGU+PENpdGU+PEF1dGhvcj5TdWg8L0F1dGhvcj48WWVhcj4yMDE5PC9ZZWFyPjxSZWNO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936B34">
        <w:rPr>
          <w:rFonts w:ascii="Arial" w:hAnsi="Arial" w:cs="Arial"/>
          <w:sz w:val="20"/>
          <w:szCs w:val="20"/>
        </w:rPr>
      </w:r>
      <w:r w:rsidR="00936B34">
        <w:rPr>
          <w:rFonts w:ascii="Arial" w:hAnsi="Arial" w:cs="Arial"/>
          <w:sz w:val="20"/>
          <w:szCs w:val="20"/>
        </w:rPr>
        <w:fldChar w:fldCharType="separate"/>
      </w:r>
      <w:r w:rsidR="00936B34">
        <w:rPr>
          <w:rFonts w:ascii="Arial" w:hAnsi="Arial" w:cs="Arial"/>
          <w:noProof/>
          <w:sz w:val="20"/>
          <w:szCs w:val="20"/>
        </w:rPr>
        <w:t>(37, 38)</w:t>
      </w:r>
      <w:r w:rsidR="00936B34">
        <w:rPr>
          <w:rFonts w:ascii="Arial" w:hAnsi="Arial" w:cs="Arial"/>
          <w:sz w:val="20"/>
          <w:szCs w:val="20"/>
        </w:rPr>
        <w:fldChar w:fldCharType="end"/>
      </w:r>
      <w:r w:rsidR="00160717" w:rsidRPr="00E12933">
        <w:rPr>
          <w:rFonts w:ascii="Arial" w:hAnsi="Arial" w:cs="Arial"/>
          <w:sz w:val="20"/>
          <w:szCs w:val="20"/>
        </w:rPr>
        <w:t xml:space="preserve"> the investigation of TFCD sublimation has been limited to closely packed hexagonal arrays</w:t>
      </w:r>
      <w:del w:id="220" w:author="Dong Ki Yoon" w:date="2023-11-03T14:26:00Z">
        <w:r w:rsidR="00160717" w:rsidRPr="00E12933" w:rsidDel="00047446">
          <w:rPr>
            <w:rFonts w:ascii="Arial" w:hAnsi="Arial" w:cs="Arial"/>
            <w:sz w:val="20"/>
            <w:szCs w:val="20"/>
          </w:rPr>
          <w:delText xml:space="preserve"> within thin films</w:delText>
        </w:r>
      </w:del>
      <w:r w:rsidR="00160717" w:rsidRPr="00E12933">
        <w:rPr>
          <w:rFonts w:ascii="Arial" w:hAnsi="Arial" w:cs="Arial"/>
          <w:sz w:val="20"/>
          <w:szCs w:val="20"/>
        </w:rPr>
        <w:t>.</w:t>
      </w:r>
      <w:r w:rsidR="000B16E8" w:rsidRPr="00E12933">
        <w:rPr>
          <w:rFonts w:ascii="Arial" w:hAnsi="Arial" w:cs="Arial"/>
          <w:sz w:val="20"/>
          <w:szCs w:val="20"/>
        </w:rPr>
        <w:fldChar w:fldCharType="begin">
          <w:fldData xml:space="preserve">PEVuZE5vdGU+PENpdGU+PEF1dGhvcj5Zb29uPC9BdXRob3I+PFllYXI+MjAxMzwvWWVhcj48UmVj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JmFtcDsgVGVjaG5vbCwgS0lOQywgVGFlam9uIDMwNTcwMSwgU291dGggS29yZWEmI3hEO1B1a3lv
bmcgTmF0bCBVbml2LCBEZXB0IFBvbHltZXIgRW5nbiwgQnVzYW4gNjA4NzM5LCBTb3V0aCBLb3Jl
YSYjeEQ7S2VudCBTdGF0ZSBVbml2LCBJbnN0IExpcXVpZCBDcnlzdGFsLCBLZW50LCBPSCA0NDI0
MiBVU0EmI3hEO0tlbnQgU3RhdGUgVW5pdiwgQ2hlbSBQaHlzIEludGVyZGlzY2lwbGluYXJ5IFBy
b2dyYW0sIEtlbnQsIE9IIDQ0MjQyIFVTQTwvYXV0aC1hZGRyZXNzPjx0aXRsZXM+PHRpdGxlPkNv
bnRyb2xsaW5nIEdhdXNzaWFuIGFuZCBtZWFuIGN1cnZhdHVyZXMgYXQgbWljcm9zY2FsZSBieSBz
dWJsaW1hdGlvbiBhbmQgY29uZGVuc2F0aW9uIG9mIHNtZWN0aWMgbGlxdWlkIGNyeXN0YWxzPC90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YnItMT48L2FsdC1wZXJpb2RpY2FsPjx2b2x1bWU+Nzwvdm9sdW1lPjxrZXl3b3Jkcz48a2V5d29y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</w:fldData>
        </w:fldChar>
      </w:r>
      <w:r w:rsidR="00F87C37">
        <w:rPr>
          <w:rFonts w:ascii="Arial" w:hAnsi="Arial" w:cs="Arial"/>
          <w:sz w:val="20"/>
          <w:szCs w:val="20"/>
        </w:rPr>
        <w:instrText xml:space="preserve"> ADDIN EN.CITE </w:instrText>
      </w:r>
      <w:r w:rsidR="00F87C37">
        <w:rPr>
          <w:rFonts w:ascii="Arial" w:hAnsi="Arial" w:cs="Arial"/>
          <w:sz w:val="20"/>
          <w:szCs w:val="20"/>
        </w:rPr>
        <w:fldChar w:fldCharType="begin">
          <w:fldData xml:space="preserve">PEVuZE5vdGU+PENpdGU+PEF1dGhvcj5Zb29uPC9BdXRob3I+PFllYXI+MjAxMzwvWWVhcj48UmVj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YnItMT48L2FsdC1wZXJpb2RpY2FsPjx2b2x1bWU+Nzwvdm9sdW1lPjxrZXl3b3Jkcz48a2V5d29y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</w:fldData>
        </w:fldChar>
      </w:r>
      <w:r w:rsidR="00F87C37">
        <w:rPr>
          <w:rFonts w:ascii="Arial" w:hAnsi="Arial" w:cs="Arial"/>
          <w:sz w:val="20"/>
          <w:szCs w:val="20"/>
        </w:rPr>
        <w:instrText xml:space="preserve"> ADDIN EN.CITE.DATA </w:instrText>
      </w:r>
      <w:r w:rsidR="00F87C37">
        <w:rPr>
          <w:rFonts w:ascii="Arial" w:hAnsi="Arial" w:cs="Arial"/>
          <w:sz w:val="20"/>
          <w:szCs w:val="20"/>
        </w:rPr>
      </w:r>
      <w:r w:rsidR="00F87C37">
        <w:rPr>
          <w:rFonts w:ascii="Arial" w:hAnsi="Arial" w:cs="Arial"/>
          <w:sz w:val="20"/>
          <w:szCs w:val="20"/>
        </w:rPr>
        <w:fldChar w:fldCharType="end"/>
      </w:r>
      <w:r w:rsidR="000B16E8" w:rsidRPr="00E12933">
        <w:rPr>
          <w:rFonts w:ascii="Arial" w:hAnsi="Arial" w:cs="Arial"/>
          <w:sz w:val="20"/>
          <w:szCs w:val="20"/>
        </w:rPr>
      </w:r>
      <w:r w:rsidR="000B16E8" w:rsidRPr="00E12933">
        <w:rPr>
          <w:rFonts w:ascii="Arial" w:hAnsi="Arial" w:cs="Arial"/>
          <w:sz w:val="20"/>
          <w:szCs w:val="20"/>
        </w:rPr>
        <w:fldChar w:fldCharType="separate"/>
      </w:r>
      <w:r w:rsidR="00F87C37">
        <w:rPr>
          <w:rFonts w:ascii="Arial" w:hAnsi="Arial" w:cs="Arial"/>
          <w:noProof/>
          <w:sz w:val="20"/>
          <w:szCs w:val="20"/>
        </w:rPr>
        <w:t>(11, 15)</w:t>
      </w:r>
      <w:r w:rsidR="000B16E8" w:rsidRPr="00E12933">
        <w:rPr>
          <w:rFonts w:ascii="Arial" w:hAnsi="Arial" w:cs="Arial"/>
          <w:sz w:val="20"/>
          <w:szCs w:val="20"/>
        </w:rPr>
        <w:fldChar w:fldCharType="end"/>
      </w:r>
      <w:r w:rsidR="00A662C0" w:rsidRPr="00E12933">
        <w:rPr>
          <w:rFonts w:ascii="Arial" w:hAnsi="Arial" w:cs="Arial"/>
          <w:sz w:val="20"/>
          <w:szCs w:val="20"/>
        </w:rPr>
        <w:t xml:space="preserve"> In this study</w:t>
      </w:r>
      <w:r w:rsidR="005F28F9" w:rsidRPr="00E12933">
        <w:rPr>
          <w:rFonts w:ascii="Arial" w:hAnsi="Arial" w:cs="Arial"/>
          <w:sz w:val="20"/>
          <w:szCs w:val="20"/>
        </w:rPr>
        <w:t xml:space="preserve">, </w:t>
      </w:r>
      <w:r w:rsidR="007F632C" w:rsidRPr="00E12933">
        <w:rPr>
          <w:rFonts w:ascii="Arial" w:hAnsi="Arial" w:cs="Arial"/>
          <w:sz w:val="20"/>
          <w:szCs w:val="20"/>
        </w:rPr>
        <w:t xml:space="preserve">we </w:t>
      </w:r>
      <w:del w:id="221" w:author="Dong Ki Yoon" w:date="2023-11-03T14:31:00Z">
        <w:r w:rsidR="007F632C" w:rsidRPr="00E12933" w:rsidDel="00E74DFB">
          <w:rPr>
            <w:rFonts w:ascii="Arial" w:hAnsi="Arial" w:cs="Arial"/>
            <w:sz w:val="20"/>
            <w:szCs w:val="20"/>
          </w:rPr>
          <w:delText>demonstrate the concept of</w:delText>
        </w:r>
      </w:del>
      <w:ins w:id="222" w:author="Dong Ki Yoon" w:date="2023-11-03T14:31:00Z">
        <w:r w:rsidR="00E74DFB">
          <w:rPr>
            <w:rFonts w:ascii="Arial" w:hAnsi="Arial" w:cs="Arial"/>
            <w:sz w:val="20"/>
            <w:szCs w:val="20"/>
          </w:rPr>
          <w:t>observe</w:t>
        </w:r>
      </w:ins>
      <w:r w:rsidR="007F632C" w:rsidRPr="00E12933">
        <w:rPr>
          <w:rFonts w:ascii="Arial" w:hAnsi="Arial" w:cs="Arial"/>
          <w:sz w:val="20"/>
          <w:szCs w:val="20"/>
        </w:rPr>
        <w:t xml:space="preserve"> </w:t>
      </w:r>
      <w:ins w:id="223" w:author="Dong Ki Yoon" w:date="2023-11-03T14:31:00Z">
        <w:r w:rsidR="00E74DFB">
          <w:rPr>
            <w:rFonts w:ascii="Arial" w:hAnsi="Arial" w:cs="Arial"/>
            <w:sz w:val="20"/>
            <w:szCs w:val="20"/>
          </w:rPr>
          <w:t xml:space="preserve">the </w:t>
        </w:r>
      </w:ins>
      <w:r w:rsidR="007F632C" w:rsidRPr="00E12933">
        <w:rPr>
          <w:rFonts w:ascii="Arial" w:hAnsi="Arial" w:cs="Arial"/>
          <w:sz w:val="20"/>
          <w:szCs w:val="20"/>
        </w:rPr>
        <w:t>sublimat</w:t>
      </w:r>
      <w:ins w:id="224" w:author="Dong Ki Yoon" w:date="2023-11-03T14:31:00Z">
        <w:r w:rsidR="00E74DFB">
          <w:rPr>
            <w:rFonts w:ascii="Arial" w:hAnsi="Arial" w:cs="Arial"/>
            <w:sz w:val="20"/>
            <w:szCs w:val="20"/>
          </w:rPr>
          <w:t xml:space="preserve">ed </w:t>
        </w:r>
      </w:ins>
      <w:del w:id="225" w:author="Dong Ki Yoon" w:date="2023-11-03T14:31:00Z">
        <w:r w:rsidR="007F632C" w:rsidRPr="00E12933" w:rsidDel="00E74DFB">
          <w:rPr>
            <w:rFonts w:ascii="Arial" w:hAnsi="Arial" w:cs="Arial"/>
            <w:sz w:val="20"/>
            <w:szCs w:val="20"/>
          </w:rPr>
          <w:delText>ion in</w:delText>
        </w:r>
      </w:del>
      <w:ins w:id="226" w:author="Dong Ki Yoon" w:date="2023-11-03T14:31:00Z">
        <w:r w:rsidR="00E74DFB">
          <w:rPr>
            <w:rFonts w:ascii="Arial" w:hAnsi="Arial" w:cs="Arial"/>
            <w:sz w:val="20"/>
            <w:szCs w:val="20"/>
          </w:rPr>
          <w:t>smectic</w:t>
        </w:r>
      </w:ins>
      <w:r w:rsidR="007F632C" w:rsidRPr="00E12933">
        <w:rPr>
          <w:rFonts w:ascii="Arial" w:hAnsi="Arial" w:cs="Arial"/>
          <w:sz w:val="20"/>
          <w:szCs w:val="20"/>
        </w:rPr>
        <w:t xml:space="preserve"> LC</w:t>
      </w:r>
      <w:ins w:id="227" w:author="Dong Ki Yoon" w:date="2023-11-03T14:31:00Z">
        <w:r w:rsidR="00E74DFB">
          <w:rPr>
            <w:rFonts w:ascii="Arial" w:hAnsi="Arial" w:cs="Arial"/>
            <w:sz w:val="20"/>
            <w:szCs w:val="20"/>
          </w:rPr>
          <w:t xml:space="preserve"> layers</w:t>
        </w:r>
      </w:ins>
      <w:del w:id="228" w:author="Dong Ki Yoon" w:date="2023-11-03T14:31:00Z">
        <w:r w:rsidR="007F632C" w:rsidRPr="00E12933" w:rsidDel="00E74DFB">
          <w:rPr>
            <w:rFonts w:ascii="Arial" w:hAnsi="Arial" w:cs="Arial"/>
            <w:sz w:val="20"/>
            <w:szCs w:val="20"/>
          </w:rPr>
          <w:delText>s</w:delText>
        </w:r>
      </w:del>
      <w:r w:rsidR="007F632C" w:rsidRPr="00E12933">
        <w:rPr>
          <w:rFonts w:ascii="Arial" w:hAnsi="Arial" w:cs="Arial"/>
          <w:sz w:val="20"/>
          <w:szCs w:val="20"/>
        </w:rPr>
        <w:t xml:space="preserve"> </w:t>
      </w:r>
      <w:ins w:id="229" w:author="Dong Ki Yoon" w:date="2023-11-03T14:31:00Z">
        <w:r w:rsidR="00E74DFB">
          <w:rPr>
            <w:rFonts w:ascii="Arial" w:hAnsi="Arial" w:cs="Arial"/>
            <w:sz w:val="20"/>
            <w:szCs w:val="20"/>
          </w:rPr>
          <w:t>of</w:t>
        </w:r>
      </w:ins>
      <w:del w:id="230" w:author="Dong Ki Yoon" w:date="2023-11-03T14:31:00Z">
        <w:r w:rsidR="007F632C" w:rsidRPr="00E12933" w:rsidDel="00E74DFB">
          <w:rPr>
            <w:rFonts w:ascii="Arial" w:hAnsi="Arial" w:cs="Arial"/>
            <w:sz w:val="20"/>
            <w:szCs w:val="20"/>
          </w:rPr>
          <w:delText>in</w:delText>
        </w:r>
      </w:del>
      <w:r w:rsidR="007F632C" w:rsidRPr="00E12933">
        <w:rPr>
          <w:rFonts w:ascii="Arial" w:hAnsi="Arial" w:cs="Arial"/>
          <w:sz w:val="20"/>
          <w:szCs w:val="20"/>
        </w:rPr>
        <w:t xml:space="preserve"> </w:t>
      </w:r>
      <w:ins w:id="231" w:author="Dong Ki Yoon" w:date="2023-11-03T14:28:00Z">
        <w:r w:rsidR="00E74DFB">
          <w:rPr>
            <w:rFonts w:ascii="Arial" w:hAnsi="Arial" w:cs="Arial"/>
            <w:sz w:val="20"/>
            <w:szCs w:val="20"/>
          </w:rPr>
          <w:t xml:space="preserve">the isolated TFCD </w:t>
        </w:r>
      </w:ins>
      <w:del w:id="232" w:author="Dong Ki Yoon" w:date="2023-11-03T14:28:00Z">
        <w:r w:rsidR="007F632C" w:rsidRPr="00E12933" w:rsidDel="00E74DFB">
          <w:rPr>
            <w:rFonts w:ascii="Arial" w:hAnsi="Arial" w:cs="Arial"/>
            <w:sz w:val="20"/>
            <w:szCs w:val="20"/>
          </w:rPr>
          <w:delText xml:space="preserve">a more elaborate fashion, in order </w:delText>
        </w:r>
      </w:del>
      <w:r w:rsidR="007F632C" w:rsidRPr="00E12933">
        <w:rPr>
          <w:rFonts w:ascii="Arial" w:hAnsi="Arial" w:cs="Arial"/>
          <w:sz w:val="20"/>
          <w:szCs w:val="20"/>
        </w:rPr>
        <w:t xml:space="preserve">to provide a better understanding </w:t>
      </w:r>
      <w:del w:id="233" w:author="Dong Ki Yoon" w:date="2023-11-03T14:28:00Z">
        <w:r w:rsidR="007F632C" w:rsidRPr="00E12933" w:rsidDel="00E74DFB">
          <w:rPr>
            <w:rFonts w:ascii="Arial" w:hAnsi="Arial" w:cs="Arial"/>
            <w:sz w:val="20"/>
            <w:szCs w:val="20"/>
          </w:rPr>
          <w:delText xml:space="preserve">of the </w:delText>
        </w:r>
        <w:r w:rsidR="002473AF" w:rsidRPr="00E12933" w:rsidDel="00E74DFB">
          <w:rPr>
            <w:rFonts w:ascii="Arial" w:hAnsi="Arial" w:cs="Arial"/>
            <w:sz w:val="20"/>
            <w:szCs w:val="20"/>
          </w:rPr>
          <w:delText>approaches</w:delText>
        </w:r>
        <w:r w:rsidR="007F632C" w:rsidRPr="00E12933" w:rsidDel="00E74DFB">
          <w:rPr>
            <w:rFonts w:ascii="Arial" w:hAnsi="Arial" w:cs="Arial"/>
            <w:sz w:val="20"/>
            <w:szCs w:val="20"/>
          </w:rPr>
          <w:delText xml:space="preserve"> involved in </w:delText>
        </w:r>
      </w:del>
      <w:r w:rsidR="007F632C" w:rsidRPr="00E12933">
        <w:rPr>
          <w:rFonts w:ascii="Arial" w:hAnsi="Arial" w:cs="Arial"/>
          <w:sz w:val="20"/>
          <w:szCs w:val="20"/>
        </w:rPr>
        <w:t xml:space="preserve">the </w:t>
      </w:r>
      <w:ins w:id="234" w:author="Dong Ki Yoon" w:date="2023-11-03T14:33:00Z">
        <w:r w:rsidR="00E74DFB">
          <w:rPr>
            <w:rFonts w:ascii="Arial" w:hAnsi="Arial" w:cs="Arial"/>
            <w:sz w:val="20"/>
            <w:szCs w:val="20"/>
          </w:rPr>
          <w:t xml:space="preserve">intricate </w:t>
        </w:r>
      </w:ins>
      <w:r w:rsidR="00B62A38" w:rsidRPr="00E12933">
        <w:rPr>
          <w:rFonts w:ascii="Arial" w:hAnsi="Arial" w:cs="Arial"/>
          <w:sz w:val="20"/>
          <w:szCs w:val="20"/>
        </w:rPr>
        <w:t xml:space="preserve">interplay with </w:t>
      </w:r>
      <w:ins w:id="235" w:author="Dong Ki Yoon" w:date="2023-11-03T14:33:00Z">
        <w:r w:rsidR="00E74DFB">
          <w:rPr>
            <w:rFonts w:ascii="Arial" w:hAnsi="Arial" w:cs="Arial"/>
            <w:sz w:val="20"/>
            <w:szCs w:val="20"/>
          </w:rPr>
          <w:t xml:space="preserve">elastic </w:t>
        </w:r>
        <w:r w:rsidR="00E74DFB" w:rsidRPr="00E74DFB">
          <w:rPr>
            <w:rFonts w:ascii="Arial" w:hAnsi="Arial" w:cs="Arial"/>
            <w:sz w:val="20"/>
            <w:szCs w:val="20"/>
            <w:rPrChange w:id="236" w:author="Dong Ki Yoon" w:date="2023-11-03T14:33:00Z">
              <w:rPr>
                <w:rFonts w:ascii="맑은 고딕" w:eastAsia="맑은 고딕" w:hAnsi="맑은 고딕" w:cs="맑은 고딕"/>
                <w:sz w:val="20"/>
                <w:szCs w:val="20"/>
              </w:rPr>
            </w:rPrChange>
          </w:rPr>
          <w:t xml:space="preserve">energy </w:t>
        </w:r>
        <w:r w:rsidR="00E74DFB">
          <w:rPr>
            <w:rFonts w:ascii="Arial" w:hAnsi="Arial" w:cs="Arial"/>
            <w:sz w:val="20"/>
            <w:szCs w:val="20"/>
          </w:rPr>
          <w:t>and surface anchoring</w:t>
        </w:r>
      </w:ins>
      <w:del w:id="237" w:author="Dong Ki Yoon" w:date="2023-11-03T14:27:00Z">
        <w:r w:rsidR="007B2BEC" w:rsidRPr="00E12933" w:rsidDel="00E74DFB">
          <w:rPr>
            <w:rFonts w:ascii="Arial" w:hAnsi="Arial" w:cs="Arial"/>
            <w:sz w:val="20"/>
            <w:szCs w:val="20"/>
          </w:rPr>
          <w:delText xml:space="preserve">underlying </w:delText>
        </w:r>
      </w:del>
      <w:del w:id="238" w:author="Dong Ki Yoon" w:date="2023-11-03T14:33:00Z">
        <w:r w:rsidR="007B2BEC" w:rsidRPr="00E12933" w:rsidDel="00E74DFB">
          <w:rPr>
            <w:rFonts w:ascii="Arial" w:hAnsi="Arial" w:cs="Arial"/>
            <w:sz w:val="20"/>
            <w:szCs w:val="20"/>
          </w:rPr>
          <w:delText>topographic patterns</w:delText>
        </w:r>
      </w:del>
      <w:r w:rsidR="007F632C" w:rsidRPr="00E12933">
        <w:rPr>
          <w:rFonts w:ascii="Arial" w:hAnsi="Arial" w:cs="Arial"/>
          <w:sz w:val="20"/>
          <w:szCs w:val="20"/>
        </w:rPr>
        <w:t xml:space="preserve">. </w:t>
      </w:r>
      <w:ins w:id="239" w:author="Dong Ki Yoon" w:date="2023-11-03T14:34:00Z">
        <w:r w:rsidR="00E74DFB">
          <w:rPr>
            <w:rFonts w:ascii="Arial" w:hAnsi="Arial" w:cs="Arial"/>
            <w:sz w:val="20"/>
            <w:szCs w:val="20"/>
          </w:rPr>
          <w:t xml:space="preserve">For this, </w:t>
        </w:r>
        <w:r w:rsidR="00E74DFB" w:rsidRPr="00E12933">
          <w:rPr>
            <w:rFonts w:ascii="Arial" w:hAnsi="Arial" w:cs="Arial"/>
            <w:sz w:val="20"/>
            <w:szCs w:val="20"/>
          </w:rPr>
          <w:t xml:space="preserve">various micro-patterned </w:t>
        </w:r>
        <w:r w:rsidR="00E74DFB">
          <w:rPr>
            <w:rFonts w:ascii="Arial" w:hAnsi="Arial" w:cs="Arial"/>
            <w:sz w:val="20"/>
            <w:szCs w:val="20"/>
          </w:rPr>
          <w:t>silicon</w:t>
        </w:r>
        <w:r w:rsidR="00E74DFB" w:rsidRPr="00E12933">
          <w:rPr>
            <w:rFonts w:ascii="Arial" w:hAnsi="Arial" w:cs="Arial"/>
            <w:sz w:val="20"/>
            <w:szCs w:val="20"/>
          </w:rPr>
          <w:t xml:space="preserve"> substrates</w:t>
        </w:r>
        <w:r w:rsidR="00E74DFB" w:rsidRPr="00E12933" w:rsidDel="00E74DFB">
          <w:rPr>
            <w:rFonts w:ascii="Arial" w:hAnsi="Arial" w:cs="Arial"/>
            <w:sz w:val="20"/>
            <w:szCs w:val="20"/>
          </w:rPr>
          <w:t xml:space="preserve"> </w:t>
        </w:r>
        <w:r w:rsidR="00E74DFB">
          <w:rPr>
            <w:rFonts w:ascii="Arial" w:hAnsi="Arial" w:cs="Arial"/>
            <w:sz w:val="20"/>
            <w:szCs w:val="20"/>
          </w:rPr>
          <w:t xml:space="preserve">are </w:t>
        </w:r>
      </w:ins>
      <w:del w:id="240" w:author="Dong Ki Yoon" w:date="2023-11-03T14:34:00Z">
        <w:r w:rsidR="00EE0210" w:rsidRPr="00E12933" w:rsidDel="00E74DFB">
          <w:rPr>
            <w:rFonts w:ascii="Arial" w:hAnsi="Arial" w:cs="Arial"/>
            <w:sz w:val="20"/>
            <w:szCs w:val="20"/>
          </w:rPr>
          <w:delText xml:space="preserve">By </w:delText>
        </w:r>
      </w:del>
      <w:r w:rsidR="00EE0210" w:rsidRPr="00E12933">
        <w:rPr>
          <w:rFonts w:ascii="Arial" w:hAnsi="Arial" w:cs="Arial"/>
          <w:sz w:val="20"/>
          <w:szCs w:val="20"/>
        </w:rPr>
        <w:t>utiliz</w:t>
      </w:r>
      <w:ins w:id="241" w:author="Dong Ki Yoon" w:date="2023-11-03T14:34:00Z">
        <w:r w:rsidR="00E74DFB">
          <w:rPr>
            <w:rFonts w:ascii="Arial" w:hAnsi="Arial" w:cs="Arial"/>
            <w:sz w:val="20"/>
            <w:szCs w:val="20"/>
          </w:rPr>
          <w:t>ed</w:t>
        </w:r>
      </w:ins>
      <w:del w:id="242" w:author="Dong Ki Yoon" w:date="2023-11-03T14:34:00Z">
        <w:r w:rsidR="00EE0210" w:rsidRPr="00E12933" w:rsidDel="00E74DFB">
          <w:rPr>
            <w:rFonts w:ascii="Arial" w:hAnsi="Arial" w:cs="Arial"/>
            <w:sz w:val="20"/>
            <w:szCs w:val="20"/>
          </w:rPr>
          <w:delText xml:space="preserve">ing various micro-patterned </w:delText>
        </w:r>
      </w:del>
      <w:del w:id="243" w:author="Dong Ki Yoon" w:date="2023-11-03T14:27:00Z">
        <w:r w:rsidR="00EE0210" w:rsidRPr="00E12933" w:rsidDel="00047446">
          <w:rPr>
            <w:rFonts w:ascii="Arial" w:hAnsi="Arial" w:cs="Arial"/>
            <w:sz w:val="20"/>
            <w:szCs w:val="20"/>
          </w:rPr>
          <w:delText xml:space="preserve">silicone </w:delText>
        </w:r>
      </w:del>
      <w:del w:id="244" w:author="Dong Ki Yoon" w:date="2023-11-03T14:34:00Z">
        <w:r w:rsidR="00EE0210" w:rsidRPr="00E12933" w:rsidDel="00E74DFB">
          <w:rPr>
            <w:rFonts w:ascii="Arial" w:hAnsi="Arial" w:cs="Arial"/>
            <w:sz w:val="20"/>
            <w:szCs w:val="20"/>
          </w:rPr>
          <w:delText>substrates</w:delText>
        </w:r>
      </w:del>
      <w:r w:rsidR="00EE0210" w:rsidRPr="00E12933">
        <w:rPr>
          <w:rFonts w:ascii="Arial" w:hAnsi="Arial" w:cs="Arial"/>
          <w:sz w:val="20"/>
          <w:szCs w:val="20"/>
        </w:rPr>
        <w:t xml:space="preserve">, including channels, </w:t>
      </w:r>
      <w:del w:id="245" w:author="Dong Ki Yoon" w:date="2023-11-03T14:34:00Z">
        <w:r w:rsidR="00EE0210" w:rsidRPr="00E12933" w:rsidDel="00E74DFB">
          <w:rPr>
            <w:rFonts w:ascii="Arial" w:hAnsi="Arial" w:cs="Arial"/>
            <w:sz w:val="20"/>
            <w:szCs w:val="20"/>
          </w:rPr>
          <w:delText xml:space="preserve">squares, </w:delText>
        </w:r>
      </w:del>
      <w:r w:rsidR="00EE0210" w:rsidRPr="00E12933">
        <w:rPr>
          <w:rFonts w:ascii="Arial" w:hAnsi="Arial" w:cs="Arial"/>
          <w:sz w:val="20"/>
          <w:szCs w:val="20"/>
        </w:rPr>
        <w:t xml:space="preserve">circles, and ellipses, </w:t>
      </w:r>
      <w:ins w:id="246" w:author="Dong Ki Yoon" w:date="2023-11-03T14:34:00Z">
        <w:r w:rsidR="00E74DFB">
          <w:rPr>
            <w:rFonts w:ascii="Arial" w:hAnsi="Arial" w:cs="Arial"/>
            <w:sz w:val="20"/>
            <w:szCs w:val="20"/>
          </w:rPr>
          <w:t xml:space="preserve">in which </w:t>
        </w:r>
      </w:ins>
      <w:del w:id="247" w:author="Dong Ki Yoon" w:date="2023-11-03T14:34:00Z">
        <w:r w:rsidR="00EE0210" w:rsidRPr="00E12933" w:rsidDel="00E74DFB">
          <w:rPr>
            <w:rFonts w:ascii="Arial" w:hAnsi="Arial" w:cs="Arial"/>
            <w:sz w:val="20"/>
            <w:szCs w:val="20"/>
          </w:rPr>
          <w:delText xml:space="preserve">we obtained </w:delText>
        </w:r>
      </w:del>
      <w:ins w:id="248" w:author="Dong Ki Yoon" w:date="2023-11-03T14:34:00Z">
        <w:r w:rsidR="00E74DFB">
          <w:rPr>
            <w:rFonts w:ascii="Arial" w:hAnsi="Arial" w:cs="Arial"/>
            <w:sz w:val="20"/>
            <w:szCs w:val="20"/>
          </w:rPr>
          <w:t xml:space="preserve">the </w:t>
        </w:r>
      </w:ins>
      <w:del w:id="249" w:author="Dong Ki Yoon" w:date="2023-11-03T14:35:00Z">
        <w:r w:rsidR="00EE0210" w:rsidRPr="00E12933" w:rsidDel="00E74DFB">
          <w:rPr>
            <w:rFonts w:ascii="Arial" w:hAnsi="Arial" w:cs="Arial"/>
            <w:sz w:val="20"/>
            <w:szCs w:val="20"/>
          </w:rPr>
          <w:delText>diverse</w:delText>
        </w:r>
      </w:del>
      <w:ins w:id="250" w:author="Dong Ki Yoon" w:date="2023-11-03T14:35:00Z">
        <w:r w:rsidR="00E74DFB" w:rsidRPr="00E12933">
          <w:rPr>
            <w:rFonts w:ascii="Arial" w:hAnsi="Arial" w:cs="Arial"/>
            <w:sz w:val="20"/>
            <w:szCs w:val="20"/>
          </w:rPr>
          <w:t>diverse</w:t>
        </w:r>
      </w:ins>
      <w:ins w:id="251" w:author="Dong Ki Yoon" w:date="2023-11-03T14:34:00Z">
        <w:r w:rsidR="00E74DFB">
          <w:rPr>
            <w:rFonts w:ascii="Arial" w:hAnsi="Arial" w:cs="Arial"/>
            <w:sz w:val="20"/>
            <w:szCs w:val="20"/>
          </w:rPr>
          <w:t xml:space="preserve"> morphologies </w:t>
        </w:r>
      </w:ins>
      <w:del w:id="252" w:author="Dong Ki Yoon" w:date="2023-11-03T14:35:00Z">
        <w:r w:rsidR="00EE0210" w:rsidRPr="00E12933" w:rsidDel="00E74DFB">
          <w:rPr>
            <w:rFonts w:ascii="Arial" w:hAnsi="Arial" w:cs="Arial"/>
            <w:sz w:val="20"/>
            <w:szCs w:val="20"/>
          </w:rPr>
          <w:delText xml:space="preserve"> arrangements </w:delText>
        </w:r>
      </w:del>
      <w:r w:rsidR="00EE0210" w:rsidRPr="00E12933">
        <w:rPr>
          <w:rFonts w:ascii="Arial" w:hAnsi="Arial" w:cs="Arial"/>
          <w:sz w:val="20"/>
          <w:szCs w:val="20"/>
        </w:rPr>
        <w:t xml:space="preserve">of TFCDs </w:t>
      </w:r>
      <w:ins w:id="253" w:author="Dong Ki Yoon" w:date="2023-11-03T14:35:00Z">
        <w:r w:rsidR="00E74DFB">
          <w:rPr>
            <w:rFonts w:ascii="Arial" w:hAnsi="Arial" w:cs="Arial"/>
            <w:sz w:val="20"/>
            <w:szCs w:val="20"/>
          </w:rPr>
          <w:t xml:space="preserve">are investigated </w:t>
        </w:r>
      </w:ins>
      <w:del w:id="254" w:author="Dong Ki Yoon" w:date="2023-11-03T14:35:00Z">
        <w:r w:rsidR="00EE0210" w:rsidRPr="00E12933" w:rsidDel="00E74DFB">
          <w:rPr>
            <w:rFonts w:ascii="Arial" w:hAnsi="Arial" w:cs="Arial"/>
            <w:sz w:val="20"/>
            <w:szCs w:val="20"/>
          </w:rPr>
          <w:delText>with shapes different from</w:delText>
        </w:r>
      </w:del>
      <w:ins w:id="255" w:author="Dong Ki Yoon" w:date="2023-11-03T14:35:00Z">
        <w:r w:rsidR="00E74DFB">
          <w:rPr>
            <w:rFonts w:ascii="Arial" w:hAnsi="Arial" w:cs="Arial"/>
            <w:sz w:val="20"/>
            <w:szCs w:val="20"/>
          </w:rPr>
          <w:t>rather than</w:t>
        </w:r>
      </w:ins>
      <w:r w:rsidR="00EE0210" w:rsidRPr="00E12933">
        <w:rPr>
          <w:rFonts w:ascii="Arial" w:hAnsi="Arial" w:cs="Arial"/>
          <w:sz w:val="20"/>
          <w:szCs w:val="20"/>
        </w:rPr>
        <w:t xml:space="preserve"> the conventional hexagonal arrangement. </w:t>
      </w:r>
      <w:ins w:id="256" w:author="Dong Ki Yoon" w:date="2023-11-03T14:35:00Z">
        <w:r w:rsidR="00A55B2D">
          <w:rPr>
            <w:rFonts w:ascii="Arial" w:hAnsi="Arial" w:cs="Arial"/>
            <w:sz w:val="20"/>
            <w:szCs w:val="20"/>
          </w:rPr>
          <w:t xml:space="preserve">Various shaped </w:t>
        </w:r>
      </w:ins>
      <w:del w:id="257" w:author="Dong Ki Yoon" w:date="2023-11-03T14:35:00Z">
        <w:r w:rsidR="00EE0210" w:rsidRPr="00E12933" w:rsidDel="00A55B2D">
          <w:rPr>
            <w:rFonts w:ascii="Arial" w:hAnsi="Arial" w:cs="Arial"/>
            <w:sz w:val="20"/>
            <w:szCs w:val="20"/>
          </w:rPr>
          <w:delText xml:space="preserve">Within these arrays, </w:delText>
        </w:r>
      </w:del>
      <w:r w:rsidR="00EE0210" w:rsidRPr="00E12933">
        <w:rPr>
          <w:rFonts w:ascii="Arial" w:hAnsi="Arial" w:cs="Arial"/>
          <w:sz w:val="20"/>
          <w:szCs w:val="20"/>
        </w:rPr>
        <w:t>TFCDs exhibit</w:t>
      </w:r>
      <w:del w:id="258" w:author="Dong Ki Yoon" w:date="2023-11-03T14:35:00Z">
        <w:r w:rsidR="00EE0210" w:rsidRPr="00E12933" w:rsidDel="00A55B2D">
          <w:rPr>
            <w:rFonts w:ascii="Arial" w:hAnsi="Arial" w:cs="Arial"/>
            <w:sz w:val="20"/>
            <w:szCs w:val="20"/>
          </w:rPr>
          <w:delText>ed</w:delText>
        </w:r>
      </w:del>
      <w:r w:rsidR="00EE0210" w:rsidRPr="00E12933">
        <w:rPr>
          <w:rFonts w:ascii="Arial" w:hAnsi="Arial" w:cs="Arial"/>
          <w:sz w:val="20"/>
          <w:szCs w:val="20"/>
        </w:rPr>
        <w:t xml:space="preserve"> distinct thermally evolved structures via the sublimation and re-condensation process, depending on the shape </w:t>
      </w:r>
      <w:del w:id="259" w:author="Dong Ki Yoon" w:date="2023-11-03T14:36:00Z">
        <w:r w:rsidR="00EE0210" w:rsidRPr="00E12933" w:rsidDel="00B963E7">
          <w:rPr>
            <w:rFonts w:ascii="Arial" w:hAnsi="Arial" w:cs="Arial"/>
            <w:sz w:val="20"/>
            <w:szCs w:val="20"/>
          </w:rPr>
          <w:delText xml:space="preserve">and size </w:delText>
        </w:r>
      </w:del>
      <w:r w:rsidR="00EE0210" w:rsidRPr="00E12933">
        <w:rPr>
          <w:rFonts w:ascii="Arial" w:hAnsi="Arial" w:cs="Arial"/>
          <w:sz w:val="20"/>
          <w:szCs w:val="20"/>
        </w:rPr>
        <w:t xml:space="preserve">of the </w:t>
      </w:r>
      <w:ins w:id="260" w:author="Dong Ki Yoon" w:date="2023-11-03T14:36:00Z">
        <w:r w:rsidR="00B942B7">
          <w:rPr>
            <w:rFonts w:ascii="Arial" w:hAnsi="Arial" w:cs="Arial"/>
            <w:sz w:val="20"/>
            <w:szCs w:val="20"/>
          </w:rPr>
          <w:t xml:space="preserve">patterned </w:t>
        </w:r>
      </w:ins>
      <w:r w:rsidR="00EE0210" w:rsidRPr="00E12933">
        <w:rPr>
          <w:rFonts w:ascii="Arial" w:hAnsi="Arial" w:cs="Arial"/>
          <w:sz w:val="20"/>
          <w:szCs w:val="20"/>
        </w:rPr>
        <w:t>substrate</w:t>
      </w:r>
      <w:ins w:id="261" w:author="Dong Ki Yoon" w:date="2023-11-03T14:36:00Z">
        <w:r w:rsidR="00AB3D44">
          <w:rPr>
            <w:rFonts w:ascii="Arial" w:hAnsi="Arial" w:cs="Arial"/>
            <w:sz w:val="20"/>
            <w:szCs w:val="20"/>
          </w:rPr>
          <w:t>s</w:t>
        </w:r>
      </w:ins>
      <w:r w:rsidR="00EE0210" w:rsidRPr="00E12933">
        <w:rPr>
          <w:rFonts w:ascii="Arial" w:hAnsi="Arial" w:cs="Arial"/>
          <w:sz w:val="20"/>
          <w:szCs w:val="20"/>
        </w:rPr>
        <w:t xml:space="preserve">. </w:t>
      </w:r>
      <w:ins w:id="262" w:author="Dong Ki Yoon" w:date="2023-11-03T14:41:00Z">
        <w:r w:rsidR="009E45FC" w:rsidRPr="009E45FC">
          <w:rPr>
            <w:rFonts w:ascii="Arial" w:hAnsi="Arial" w:cs="Arial"/>
            <w:sz w:val="20"/>
            <w:szCs w:val="20"/>
          </w:rPr>
          <w:t xml:space="preserve">The </w:t>
        </w:r>
      </w:ins>
      <w:ins w:id="263" w:author="Dong Ki Yoon" w:date="2023-11-03T14:44:00Z">
        <w:r w:rsidR="001E50CD">
          <w:rPr>
            <w:rFonts w:ascii="Arial" w:hAnsi="Arial" w:cs="Arial"/>
            <w:sz w:val="20"/>
            <w:szCs w:val="20"/>
          </w:rPr>
          <w:t>experimental results</w:t>
        </w:r>
      </w:ins>
      <w:ins w:id="264" w:author="Dong Ki Yoon" w:date="2023-11-03T14:41:00Z">
        <w:r w:rsidR="009E45FC" w:rsidRPr="009E45FC">
          <w:rPr>
            <w:rFonts w:ascii="Arial" w:hAnsi="Arial" w:cs="Arial"/>
            <w:sz w:val="20"/>
            <w:szCs w:val="20"/>
          </w:rPr>
          <w:t xml:space="preserve"> </w:t>
        </w:r>
        <w:r w:rsidR="009E45FC">
          <w:rPr>
            <w:rFonts w:ascii="Arial" w:hAnsi="Arial" w:cs="Arial"/>
            <w:sz w:val="20"/>
            <w:szCs w:val="20"/>
          </w:rPr>
          <w:t>obta</w:t>
        </w:r>
      </w:ins>
      <w:ins w:id="265" w:author="Dong Ki Yoon" w:date="2023-11-03T14:42:00Z">
        <w:r w:rsidR="009E45FC">
          <w:rPr>
            <w:rFonts w:ascii="Arial" w:hAnsi="Arial" w:cs="Arial"/>
            <w:sz w:val="20"/>
            <w:szCs w:val="20"/>
          </w:rPr>
          <w:t>ined</w:t>
        </w:r>
      </w:ins>
      <w:ins w:id="266" w:author="Dong Ki Yoon" w:date="2023-11-03T14:41:00Z">
        <w:r w:rsidR="009E45FC" w:rsidRPr="009E45FC">
          <w:rPr>
            <w:rFonts w:ascii="Arial" w:hAnsi="Arial" w:cs="Arial"/>
            <w:sz w:val="20"/>
            <w:szCs w:val="20"/>
          </w:rPr>
          <w:t xml:space="preserve"> from direct observations </w:t>
        </w:r>
      </w:ins>
      <w:ins w:id="267" w:author="Dong Ki Yoon" w:date="2023-11-03T14:43:00Z">
        <w:r w:rsidR="001E50CD">
          <w:rPr>
            <w:rFonts w:ascii="Arial" w:hAnsi="Arial" w:cs="Arial"/>
            <w:sz w:val="20"/>
            <w:szCs w:val="20"/>
          </w:rPr>
          <w:t xml:space="preserve">match </w:t>
        </w:r>
      </w:ins>
      <w:ins w:id="268" w:author="Dong Ki Yoon" w:date="2023-11-03T14:41:00Z">
        <w:r w:rsidR="009E45FC" w:rsidRPr="009E45FC">
          <w:rPr>
            <w:rFonts w:ascii="Arial" w:hAnsi="Arial" w:cs="Arial"/>
            <w:sz w:val="20"/>
            <w:szCs w:val="20"/>
          </w:rPr>
          <w:t xml:space="preserve">to theoretical </w:t>
        </w:r>
      </w:ins>
      <w:ins w:id="269" w:author="Dong Ki Yoon" w:date="2023-11-03T14:43:00Z">
        <w:r w:rsidR="001E50CD">
          <w:rPr>
            <w:rFonts w:ascii="Arial" w:hAnsi="Arial" w:cs="Arial"/>
            <w:sz w:val="20"/>
            <w:szCs w:val="20"/>
          </w:rPr>
          <w:t xml:space="preserve">analysis </w:t>
        </w:r>
      </w:ins>
      <w:ins w:id="270" w:author="Dong Ki Yoon" w:date="2023-11-03T14:41:00Z">
        <w:r w:rsidR="009E45FC" w:rsidRPr="009E45FC">
          <w:rPr>
            <w:rFonts w:ascii="Arial" w:hAnsi="Arial" w:cs="Arial"/>
            <w:sz w:val="20"/>
            <w:szCs w:val="20"/>
          </w:rPr>
          <w:t xml:space="preserve">in elucidating the morphogenesis of </w:t>
        </w:r>
      </w:ins>
      <w:ins w:id="271" w:author="Dong Ki Yoon" w:date="2023-11-03T14:42:00Z">
        <w:r w:rsidR="009E45FC">
          <w:rPr>
            <w:rFonts w:ascii="Arial" w:hAnsi="Arial" w:cs="Arial"/>
            <w:sz w:val="20"/>
            <w:szCs w:val="20"/>
          </w:rPr>
          <w:t xml:space="preserve">sublimated TFCDs </w:t>
        </w:r>
      </w:ins>
      <w:ins w:id="272" w:author="Dong Ki Yoon" w:date="2023-11-03T14:41:00Z">
        <w:r w:rsidR="009E45FC" w:rsidRPr="009E45FC">
          <w:rPr>
            <w:rFonts w:ascii="Arial" w:hAnsi="Arial" w:cs="Arial"/>
            <w:sz w:val="20"/>
            <w:szCs w:val="20"/>
          </w:rPr>
          <w:t xml:space="preserve">across a wide range of </w:t>
        </w:r>
      </w:ins>
      <w:ins w:id="273" w:author="Dong Ki Yoon" w:date="2023-11-03T14:42:00Z">
        <w:r w:rsidR="001E50CD">
          <w:rPr>
            <w:rFonts w:ascii="Arial" w:hAnsi="Arial" w:cs="Arial"/>
            <w:sz w:val="20"/>
            <w:szCs w:val="20"/>
          </w:rPr>
          <w:t>topographical</w:t>
        </w:r>
        <w:r w:rsidR="009E45FC">
          <w:rPr>
            <w:rFonts w:ascii="Arial" w:hAnsi="Arial" w:cs="Arial"/>
            <w:sz w:val="20"/>
            <w:szCs w:val="20"/>
          </w:rPr>
          <w:t xml:space="preserve"> </w:t>
        </w:r>
      </w:ins>
      <w:ins w:id="274" w:author="Dong Ki Yoon" w:date="2023-11-03T14:41:00Z">
        <w:r w:rsidR="009E45FC" w:rsidRPr="009E45FC">
          <w:rPr>
            <w:rFonts w:ascii="Arial" w:hAnsi="Arial" w:cs="Arial"/>
            <w:sz w:val="20"/>
            <w:szCs w:val="20"/>
          </w:rPr>
          <w:t>s</w:t>
        </w:r>
      </w:ins>
      <w:ins w:id="275" w:author="Dong Ki Yoon" w:date="2023-11-03T14:42:00Z">
        <w:r w:rsidR="009E45FC">
          <w:rPr>
            <w:rFonts w:ascii="Arial" w:hAnsi="Arial" w:cs="Arial"/>
            <w:sz w:val="20"/>
            <w:szCs w:val="20"/>
          </w:rPr>
          <w:t xml:space="preserve">hapes. </w:t>
        </w:r>
      </w:ins>
      <w:ins w:id="276" w:author="Dong Ki Yoon" w:date="2023-11-03T14:52:00Z">
        <w:r w:rsidR="00E1313D" w:rsidRPr="00E1313D">
          <w:rPr>
            <w:rFonts w:ascii="Arial" w:hAnsi="Arial" w:cs="Arial"/>
            <w:sz w:val="20"/>
            <w:szCs w:val="20"/>
          </w:rPr>
          <w:t xml:space="preserve">We </w:t>
        </w:r>
        <w:r w:rsidR="00E1313D">
          <w:rPr>
            <w:rFonts w:ascii="Arial" w:hAnsi="Arial" w:cs="Arial"/>
            <w:sz w:val="20"/>
            <w:szCs w:val="20"/>
          </w:rPr>
          <w:t xml:space="preserve">believe the </w:t>
        </w:r>
        <w:r w:rsidR="00E1313D" w:rsidRPr="00E1313D">
          <w:rPr>
            <w:rFonts w:ascii="Arial" w:hAnsi="Arial" w:cs="Arial"/>
            <w:sz w:val="20"/>
            <w:szCs w:val="20"/>
          </w:rPr>
          <w:t>present</w:t>
        </w:r>
        <w:r w:rsidR="00E1313D">
          <w:rPr>
            <w:rFonts w:ascii="Arial" w:hAnsi="Arial" w:cs="Arial"/>
            <w:sz w:val="20"/>
            <w:szCs w:val="20"/>
          </w:rPr>
          <w:t xml:space="preserve">ed results </w:t>
        </w:r>
      </w:ins>
      <w:ins w:id="277" w:author="Dong Ki Yoon" w:date="2023-11-03T14:53:00Z">
        <w:r w:rsidR="00E1313D">
          <w:rPr>
            <w:rFonts w:ascii="Arial" w:hAnsi="Arial" w:cs="Arial"/>
            <w:sz w:val="20"/>
            <w:szCs w:val="20"/>
          </w:rPr>
          <w:t xml:space="preserve">can give a hint to </w:t>
        </w:r>
      </w:ins>
      <w:ins w:id="278" w:author="Dong Ki Yoon" w:date="2023-11-03T14:54:00Z">
        <w:r w:rsidR="00424396">
          <w:rPr>
            <w:rFonts w:ascii="Arial" w:hAnsi="Arial" w:cs="Arial"/>
            <w:sz w:val="20"/>
            <w:szCs w:val="20"/>
          </w:rPr>
          <w:t>realizing</w:t>
        </w:r>
        <w:r w:rsidR="002D49AA">
          <w:rPr>
            <w:rFonts w:ascii="Arial" w:hAnsi="Arial" w:cs="Arial"/>
            <w:sz w:val="20"/>
            <w:szCs w:val="20"/>
          </w:rPr>
          <w:t xml:space="preserve"> </w:t>
        </w:r>
      </w:ins>
      <w:ins w:id="279" w:author="Dong Ki Yoon" w:date="2023-11-03T14:52:00Z">
        <w:r w:rsidR="00E1313D" w:rsidRPr="00E1313D">
          <w:rPr>
            <w:rFonts w:ascii="Arial" w:hAnsi="Arial" w:cs="Arial"/>
            <w:sz w:val="20"/>
            <w:szCs w:val="20"/>
          </w:rPr>
          <w:t>a new soft matter design concept that utilizes sublimation and condensation to deliberately deform and pattern</w:t>
        </w:r>
      </w:ins>
      <w:ins w:id="280" w:author="Dong Ki Yoon" w:date="2023-11-03T14:53:00Z">
        <w:r w:rsidR="00E1313D">
          <w:rPr>
            <w:rFonts w:ascii="Arial" w:hAnsi="Arial" w:cs="Arial"/>
            <w:sz w:val="20"/>
            <w:szCs w:val="20"/>
          </w:rPr>
          <w:t xml:space="preserve"> unexplored structures</w:t>
        </w:r>
      </w:ins>
      <w:ins w:id="281" w:author="Dong Ki Yoon" w:date="2023-11-03T14:52:00Z">
        <w:r w:rsidR="00E1313D" w:rsidRPr="00E1313D">
          <w:rPr>
            <w:rFonts w:ascii="Arial" w:hAnsi="Arial" w:cs="Arial"/>
            <w:sz w:val="20"/>
            <w:szCs w:val="20"/>
          </w:rPr>
          <w:t>.</w:t>
        </w:r>
      </w:ins>
      <w:del w:id="282" w:author="Dong Ki Yoon" w:date="2023-11-03T14:36:00Z">
        <w:r w:rsidR="007123E9" w:rsidRPr="00E12933" w:rsidDel="00AB3D44">
          <w:rPr>
            <w:rFonts w:ascii="Arial" w:hAnsi="Arial" w:cs="Arial"/>
            <w:sz w:val="20"/>
            <w:szCs w:val="20"/>
          </w:rPr>
          <w:delText>Furthermore, t</w:delText>
        </w:r>
        <w:r w:rsidR="00EE0210" w:rsidRPr="00E12933" w:rsidDel="00AB3D44">
          <w:rPr>
            <w:rFonts w:ascii="Arial" w:hAnsi="Arial" w:cs="Arial"/>
            <w:sz w:val="20"/>
            <w:szCs w:val="20"/>
          </w:rPr>
          <w:delText>hrough meticulous manipulation of the LC layer's thickness and substrate pattern parameters, we achieved t</w:delText>
        </w:r>
      </w:del>
      <w:del w:id="283" w:author="Dong Ki Yoon" w:date="2023-11-03T14:38:00Z">
        <w:r w:rsidR="00EE0210" w:rsidRPr="00E12933" w:rsidDel="00E42D00">
          <w:rPr>
            <w:rFonts w:ascii="Arial" w:hAnsi="Arial" w:cs="Arial"/>
            <w:sz w:val="20"/>
            <w:szCs w:val="20"/>
          </w:rPr>
          <w:delText>he isolation of individual TFCD</w:delText>
        </w:r>
      </w:del>
      <w:del w:id="284" w:author="Dong Ki Yoon" w:date="2023-11-03T14:37:00Z">
        <w:r w:rsidR="00EE0210" w:rsidRPr="00E12933" w:rsidDel="00AB3D44">
          <w:rPr>
            <w:rFonts w:ascii="Arial" w:hAnsi="Arial" w:cs="Arial"/>
            <w:sz w:val="20"/>
            <w:szCs w:val="20"/>
          </w:rPr>
          <w:delText xml:space="preserve">s </w:delText>
        </w:r>
        <w:r w:rsidR="00EE0210" w:rsidRPr="00E12933" w:rsidDel="009D097A">
          <w:rPr>
            <w:rFonts w:ascii="Arial" w:hAnsi="Arial" w:cs="Arial"/>
            <w:sz w:val="20"/>
            <w:szCs w:val="20"/>
          </w:rPr>
          <w:delText>onto</w:delText>
        </w:r>
      </w:del>
      <w:del w:id="285" w:author="Dong Ki Yoon" w:date="2023-11-03T14:38:00Z">
        <w:r w:rsidR="00EE0210" w:rsidRPr="00E12933" w:rsidDel="00E42D00">
          <w:rPr>
            <w:rFonts w:ascii="Arial" w:hAnsi="Arial" w:cs="Arial"/>
            <w:sz w:val="20"/>
            <w:szCs w:val="20"/>
          </w:rPr>
          <w:delText xml:space="preserve"> designated patterns. </w:delText>
        </w:r>
      </w:del>
      <w:del w:id="286" w:author="Dong Ki Yoon" w:date="2023-11-03T14:42:00Z">
        <w:r w:rsidR="00EE0210" w:rsidRPr="00E12933" w:rsidDel="009E45FC">
          <w:rPr>
            <w:rFonts w:ascii="Arial" w:hAnsi="Arial" w:cs="Arial"/>
            <w:sz w:val="20"/>
            <w:szCs w:val="20"/>
          </w:rPr>
          <w:delText>The sublimation of the isolate</w:delText>
        </w:r>
      </w:del>
      <w:del w:id="287" w:author="Dong Ki Yoon" w:date="2023-11-03T14:39:00Z">
        <w:r w:rsidR="00EE0210" w:rsidRPr="00E12933" w:rsidDel="00E42D00">
          <w:rPr>
            <w:rFonts w:ascii="Arial" w:hAnsi="Arial" w:cs="Arial"/>
            <w:sz w:val="20"/>
            <w:szCs w:val="20"/>
          </w:rPr>
          <w:delText>d</w:delText>
        </w:r>
      </w:del>
      <w:del w:id="288" w:author="Dong Ki Yoon" w:date="2023-11-03T14:42:00Z">
        <w:r w:rsidR="00EE0210" w:rsidRPr="00E12933" w:rsidDel="009E45FC">
          <w:rPr>
            <w:rFonts w:ascii="Arial" w:hAnsi="Arial" w:cs="Arial"/>
            <w:sz w:val="20"/>
            <w:szCs w:val="20"/>
          </w:rPr>
          <w:delText xml:space="preserve"> TFCDs facilitate</w:delText>
        </w:r>
        <w:r w:rsidR="007123E9" w:rsidRPr="00E12933" w:rsidDel="009E45FC">
          <w:rPr>
            <w:rFonts w:ascii="Arial" w:hAnsi="Arial" w:cs="Arial"/>
            <w:sz w:val="20"/>
            <w:szCs w:val="20"/>
          </w:rPr>
          <w:delText>d</w:delText>
        </w:r>
        <w:r w:rsidR="00EE0210" w:rsidRPr="00E12933" w:rsidDel="009E45FC">
          <w:rPr>
            <w:rFonts w:ascii="Arial" w:hAnsi="Arial" w:cs="Arial"/>
            <w:sz w:val="20"/>
            <w:szCs w:val="20"/>
          </w:rPr>
          <w:delText xml:space="preserve"> an in-depth investigation into energy properties of a single TFCD </w:delText>
        </w:r>
        <w:r w:rsidR="007123E9" w:rsidRPr="00E12933" w:rsidDel="009E45FC">
          <w:rPr>
            <w:rFonts w:ascii="Arial" w:hAnsi="Arial" w:cs="Arial"/>
            <w:sz w:val="20"/>
            <w:szCs w:val="20"/>
          </w:rPr>
          <w:delText xml:space="preserve">in interplay with the underlying patterns. </w:delText>
        </w:r>
      </w:del>
    </w:p>
    <w:p w14:paraId="12034CE1" w14:textId="5496CC02" w:rsidR="007A5BF7" w:rsidRPr="00183A8E" w:rsidRDefault="007A5BF7" w:rsidP="000C7B84">
      <w:pPr>
        <w:pStyle w:val="a3"/>
        <w:spacing w:line="480" w:lineRule="auto"/>
        <w:jc w:val="both"/>
        <w:rPr>
          <w:rFonts w:ascii="Arial" w:hAnsi="Arial" w:cs="Arial"/>
          <w:color w:val="000000" w:themeColor="text1"/>
          <w:rPrChange w:id="289" w:author="Kim Wantae" w:date="2023-10-04T15:16:00Z">
            <w:rPr>
              <w:rFonts w:ascii="Arial" w:hAnsi="Arial" w:cs="Arial"/>
              <w:color w:val="FF0000"/>
            </w:rPr>
          </w:rPrChange>
        </w:rPr>
      </w:pPr>
      <w:r w:rsidRPr="00183A8E">
        <w:rPr>
          <w:rFonts w:ascii="Arial" w:hAnsi="Arial" w:cs="Arial"/>
          <w:b/>
          <w:bCs/>
          <w:color w:val="000000" w:themeColor="text1"/>
          <w:rPrChange w:id="290" w:author="Kim Wantae" w:date="2023-10-04T15:16:00Z">
            <w:rPr>
              <w:rFonts w:ascii="Arial" w:hAnsi="Arial" w:cs="Arial"/>
              <w:b/>
              <w:bCs/>
              <w:color w:val="FF0000"/>
            </w:rPr>
          </w:rPrChange>
        </w:rPr>
        <w:t>Results</w:t>
      </w:r>
    </w:p>
    <w:p w14:paraId="3A1B2E55" w14:textId="1F458469" w:rsidR="007A5BF7" w:rsidRPr="00E12933" w:rsidRDefault="008F0757" w:rsidP="000C7B84">
      <w:pPr>
        <w:pStyle w:val="a3"/>
        <w:spacing w:line="480" w:lineRule="auto"/>
        <w:jc w:val="both"/>
        <w:rPr>
          <w:rFonts w:ascii="Arial" w:hAnsi="Arial" w:cs="Arial"/>
        </w:rPr>
      </w:pPr>
      <w:r w:rsidRPr="00E12933">
        <w:rPr>
          <w:rStyle w:val="a4"/>
          <w:rFonts w:ascii="Arial" w:hAnsi="Arial" w:cs="Arial"/>
        </w:rPr>
        <w:t>S</w:t>
      </w:r>
      <w:r w:rsidR="007A5BF7" w:rsidRPr="00E12933">
        <w:rPr>
          <w:rStyle w:val="a4"/>
          <w:rFonts w:ascii="Arial" w:hAnsi="Arial" w:cs="Arial"/>
        </w:rPr>
        <w:t>ublim</w:t>
      </w:r>
      <w:r w:rsidRPr="00E12933">
        <w:rPr>
          <w:rStyle w:val="a4"/>
          <w:rFonts w:ascii="Arial" w:hAnsi="Arial" w:cs="Arial"/>
        </w:rPr>
        <w:t xml:space="preserve">ed </w:t>
      </w:r>
      <w:r w:rsidR="007A5BF7" w:rsidRPr="00E12933">
        <w:rPr>
          <w:rStyle w:val="a4"/>
          <w:rFonts w:ascii="Arial" w:hAnsi="Arial" w:cs="Arial"/>
        </w:rPr>
        <w:t>morphologies of smectic TFCD</w:t>
      </w:r>
    </w:p>
    <w:p w14:paraId="42ED8C1B" w14:textId="33F0FA02" w:rsidR="008E4830" w:rsidRDefault="005D45F3" w:rsidP="008E4830">
      <w:pPr>
        <w:pStyle w:val="a3"/>
        <w:ind w:firstLineChars="50" w:firstLine="100"/>
        <w:jc w:val="both"/>
        <w:rPr>
          <w:ins w:id="291" w:author="PKNU" w:date="2023-09-19T17:32:00Z"/>
          <w:rFonts w:ascii="Arial" w:hAnsi="Arial" w:cs="Arial"/>
          <w:sz w:val="20"/>
          <w:szCs w:val="20"/>
        </w:rPr>
      </w:pPr>
      <w:r w:rsidRPr="00E12933">
        <w:rPr>
          <w:rFonts w:ascii="Arial" w:hAnsi="Arial" w:cs="Arial"/>
          <w:sz w:val="20"/>
          <w:szCs w:val="20"/>
        </w:rPr>
        <w:t>Fig. 1a illustrates the chemical structure</w:t>
      </w:r>
      <w:r w:rsidR="005E7E69">
        <w:rPr>
          <w:rFonts w:ascii="Arial" w:hAnsi="Arial" w:cs="Arial"/>
          <w:sz w:val="20"/>
          <w:szCs w:val="20"/>
        </w:rPr>
        <w:t xml:space="preserve"> and phase transition temperatures</w:t>
      </w:r>
      <w:r w:rsidRPr="00E12933">
        <w:rPr>
          <w:rFonts w:ascii="Arial" w:hAnsi="Arial" w:cs="Arial"/>
          <w:sz w:val="20"/>
          <w:szCs w:val="20"/>
        </w:rPr>
        <w:t xml:space="preserve"> </w:t>
      </w:r>
      <w:r w:rsidR="0031304B" w:rsidRPr="00E12933">
        <w:rPr>
          <w:rFonts w:ascii="Arial" w:hAnsi="Arial" w:cs="Arial"/>
          <w:sz w:val="20"/>
          <w:szCs w:val="20"/>
        </w:rPr>
        <w:t xml:space="preserve">of </w:t>
      </w:r>
      <w:r w:rsidRPr="00E12933">
        <w:rPr>
          <w:rFonts w:ascii="Arial" w:hAnsi="Arial" w:cs="Arial"/>
          <w:sz w:val="20"/>
          <w:szCs w:val="20"/>
        </w:rPr>
        <w:t>Y002, a synthesized molecule with a perfluoroalkyl chain added to achieve its sublimation. Its unique properties have been studied in earlier research</w:t>
      </w:r>
      <w:r w:rsidR="0031304B" w:rsidRPr="00E12933">
        <w:rPr>
          <w:rFonts w:ascii="Arial" w:hAnsi="Arial" w:cs="Arial"/>
          <w:sz w:val="20"/>
          <w:szCs w:val="20"/>
        </w:rPr>
        <w:t>es</w:t>
      </w:r>
      <w:r w:rsidRPr="00E12933">
        <w:rPr>
          <w:rFonts w:ascii="Arial" w:hAnsi="Arial" w:cs="Arial"/>
          <w:sz w:val="20"/>
          <w:szCs w:val="20"/>
        </w:rPr>
        <w:t>.</w:t>
      </w:r>
      <w:r w:rsidR="0031304B" w:rsidRPr="00E12933">
        <w:rPr>
          <w:rFonts w:ascii="Arial" w:hAnsi="Arial" w:cs="Arial"/>
          <w:sz w:val="20"/>
          <w:szCs w:val="20"/>
        </w:rPr>
        <w:fldChar w:fldCharType="begin">
          <w:fldData xml:space="preserve">PEVuZE5vdGU+PENpdGU+PEF1dGhvcj5LaW08L0F1dGhvcj48WWVhcj4yMDE2PC9ZZWFyPjxSZWNO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PEVuZE5vdGU+PENpdGU+PEF1dGhvcj5LaW08L0F1dGhvcj48WWVhcj4yMDE2PC9ZZWFyPjxSZWNO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31304B" w:rsidRPr="00E12933">
        <w:rPr>
          <w:rFonts w:ascii="Arial" w:hAnsi="Arial" w:cs="Arial"/>
          <w:sz w:val="20"/>
          <w:szCs w:val="20"/>
        </w:rPr>
      </w:r>
      <w:r w:rsidR="0031304B" w:rsidRPr="00E12933">
        <w:rPr>
          <w:rFonts w:ascii="Arial" w:hAnsi="Arial" w:cs="Arial"/>
          <w:sz w:val="20"/>
          <w:szCs w:val="20"/>
        </w:rPr>
        <w:fldChar w:fldCharType="separate"/>
      </w:r>
      <w:r w:rsidR="00936B34">
        <w:rPr>
          <w:rFonts w:ascii="Arial" w:hAnsi="Arial" w:cs="Arial"/>
          <w:noProof/>
          <w:sz w:val="20"/>
          <w:szCs w:val="20"/>
        </w:rPr>
        <w:t>(11, 15, 34)</w:t>
      </w:r>
      <w:r w:rsidR="0031304B" w:rsidRPr="00E12933">
        <w:rPr>
          <w:rFonts w:ascii="Arial" w:hAnsi="Arial" w:cs="Arial"/>
          <w:sz w:val="20"/>
          <w:szCs w:val="20"/>
        </w:rPr>
        <w:fldChar w:fldCharType="end"/>
      </w:r>
      <w:r w:rsidRPr="00E12933">
        <w:rPr>
          <w:rFonts w:ascii="Arial" w:hAnsi="Arial" w:cs="Arial"/>
          <w:sz w:val="20"/>
          <w:szCs w:val="20"/>
        </w:rPr>
        <w:t xml:space="preserve"> Y002 becomes an isotropic liquid state at temperatures above approximately 190 °C, and a smectic A phase between 114 °C and 190 °C without passing through the nematic phase. In this phase, the molecules of a LC are arranged in layers or sheets that are parallel to one another. The layers are typically spaced apart by a distance that is roughly the same as the length of the LC molecule.</w:t>
      </w:r>
      <w:r w:rsidR="0031304B" w:rsidRPr="00E12933">
        <w:rPr>
          <w:rFonts w:ascii="Arial" w:hAnsi="Arial" w:cs="Arial"/>
          <w:sz w:val="20"/>
          <w:szCs w:val="20"/>
        </w:rPr>
        <w:fldChar w:fldCharType="begin">
          <w:fldData xml:space="preserve">PEVuZE5vdGU+PENpdGU+PEF1dGhvcj5Sb3NlbmJsYXR0PC9BdXRob3I+PFllYXI+MTk4MDwvWWVh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PEVuZE5vdGU+PENpdGU+PEF1dGhvcj5Sb3NlbmJsYXR0PC9BdXRob3I+PFllYXI+MTk4MDwvWWVh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31304B" w:rsidRPr="00E12933">
        <w:rPr>
          <w:rFonts w:ascii="Arial" w:hAnsi="Arial" w:cs="Arial"/>
          <w:sz w:val="20"/>
          <w:szCs w:val="20"/>
        </w:rPr>
      </w:r>
      <w:r w:rsidR="0031304B" w:rsidRPr="00E12933">
        <w:rPr>
          <w:rFonts w:ascii="Arial" w:hAnsi="Arial" w:cs="Arial"/>
          <w:sz w:val="20"/>
          <w:szCs w:val="20"/>
        </w:rPr>
        <w:fldChar w:fldCharType="separate"/>
      </w:r>
      <w:r w:rsidR="00936B34">
        <w:rPr>
          <w:rFonts w:ascii="Arial" w:hAnsi="Arial" w:cs="Arial"/>
          <w:noProof/>
          <w:sz w:val="20"/>
          <w:szCs w:val="20"/>
        </w:rPr>
        <w:t>(24, 39-41)</w:t>
      </w:r>
      <w:r w:rsidR="0031304B" w:rsidRPr="00E12933">
        <w:rPr>
          <w:rFonts w:ascii="Arial" w:hAnsi="Arial" w:cs="Arial"/>
          <w:sz w:val="20"/>
          <w:szCs w:val="20"/>
        </w:rPr>
        <w:fldChar w:fldCharType="end"/>
      </w:r>
      <w:r w:rsidRPr="00E12933">
        <w:rPr>
          <w:rFonts w:ascii="Arial" w:hAnsi="Arial" w:cs="Arial"/>
          <w:sz w:val="20"/>
          <w:szCs w:val="20"/>
        </w:rPr>
        <w:t xml:space="preserve"> Within the smectic A phase, a particular type of structure called the TFCD can arise.</w:t>
      </w:r>
      <w:r w:rsidR="008F0757" w:rsidRPr="00E12933">
        <w:rPr>
          <w:rFonts w:ascii="Arial" w:hAnsi="Arial" w:cs="Arial"/>
          <w:sz w:val="20"/>
          <w:szCs w:val="20"/>
        </w:rPr>
        <w:t xml:space="preserve"> TFCDs are created in a smectic A phase when the LC molecules are placed between conflict</w:t>
      </w:r>
      <w:ins w:id="292" w:author="Perry H Leo" w:date="2023-10-18T10:35:00Z">
        <w:r w:rsidR="005A1780">
          <w:rPr>
            <w:rFonts w:ascii="Arial" w:hAnsi="Arial" w:cs="Arial"/>
            <w:sz w:val="20"/>
            <w:szCs w:val="20"/>
          </w:rPr>
          <w:t>ing</w:t>
        </w:r>
      </w:ins>
      <w:r w:rsidR="008F0757" w:rsidRPr="00E12933">
        <w:rPr>
          <w:rFonts w:ascii="Arial" w:hAnsi="Arial" w:cs="Arial"/>
          <w:sz w:val="20"/>
          <w:szCs w:val="20"/>
        </w:rPr>
        <w:t xml:space="preserve"> anchoring boundaries where one </w:t>
      </w:r>
      <w:del w:id="293" w:author="Perry H Leo" w:date="2023-10-18T10:35:00Z">
        <w:r w:rsidR="008F0757" w:rsidRPr="00E12933" w:rsidDel="005A1780">
          <w:rPr>
            <w:rFonts w:ascii="Arial" w:hAnsi="Arial" w:cs="Arial"/>
            <w:sz w:val="20"/>
            <w:szCs w:val="20"/>
          </w:rPr>
          <w:delText xml:space="preserve">gives </w:delText>
        </w:r>
      </w:del>
      <w:ins w:id="294" w:author="Perry H Leo" w:date="2023-10-18T10:35:00Z">
        <w:r w:rsidR="005A1780">
          <w:rPr>
            <w:rFonts w:ascii="Arial" w:hAnsi="Arial" w:cs="Arial"/>
            <w:sz w:val="20"/>
            <w:szCs w:val="20"/>
          </w:rPr>
          <w:t>prefers</w:t>
        </w:r>
        <w:r w:rsidR="005A1780" w:rsidRPr="00E12933">
          <w:rPr>
            <w:rFonts w:ascii="Arial" w:hAnsi="Arial" w:cs="Arial"/>
            <w:sz w:val="20"/>
            <w:szCs w:val="20"/>
          </w:rPr>
          <w:t xml:space="preserve"> </w:t>
        </w:r>
      </w:ins>
      <w:r w:rsidR="008F0757" w:rsidRPr="00E12933">
        <w:rPr>
          <w:rFonts w:ascii="Arial" w:hAnsi="Arial" w:cs="Arial"/>
          <w:sz w:val="20"/>
          <w:szCs w:val="20"/>
        </w:rPr>
        <w:t xml:space="preserve">planar </w:t>
      </w:r>
      <w:ins w:id="295" w:author="Perry H Leo" w:date="2023-10-18T10:35:00Z">
        <w:r w:rsidR="005A1780">
          <w:rPr>
            <w:rFonts w:ascii="Arial" w:hAnsi="Arial" w:cs="Arial"/>
            <w:sz w:val="20"/>
            <w:szCs w:val="20"/>
          </w:rPr>
          <w:t xml:space="preserve">anchoring </w:t>
        </w:r>
      </w:ins>
      <w:r w:rsidR="008F0757" w:rsidRPr="00E12933">
        <w:rPr>
          <w:rFonts w:ascii="Arial" w:hAnsi="Arial" w:cs="Arial"/>
          <w:sz w:val="20"/>
          <w:szCs w:val="20"/>
        </w:rPr>
        <w:t xml:space="preserve">and the other </w:t>
      </w:r>
      <w:del w:id="296" w:author="Perry H Leo" w:date="2023-10-18T10:35:00Z">
        <w:r w:rsidR="008F0757" w:rsidRPr="00E12933" w:rsidDel="005A1780">
          <w:rPr>
            <w:rFonts w:ascii="Arial" w:hAnsi="Arial" w:cs="Arial"/>
            <w:sz w:val="20"/>
            <w:szCs w:val="20"/>
          </w:rPr>
          <w:delText xml:space="preserve">is </w:delText>
        </w:r>
      </w:del>
      <w:ins w:id="297" w:author="Perry H Leo" w:date="2023-10-18T10:35:00Z">
        <w:r w:rsidR="005A1780">
          <w:rPr>
            <w:rFonts w:ascii="Arial" w:hAnsi="Arial" w:cs="Arial"/>
            <w:sz w:val="20"/>
            <w:szCs w:val="20"/>
          </w:rPr>
          <w:t>prefers</w:t>
        </w:r>
        <w:r w:rsidR="005A1780" w:rsidRPr="00E12933">
          <w:rPr>
            <w:rFonts w:ascii="Arial" w:hAnsi="Arial" w:cs="Arial"/>
            <w:sz w:val="20"/>
            <w:szCs w:val="20"/>
          </w:rPr>
          <w:t xml:space="preserve"> </w:t>
        </w:r>
      </w:ins>
      <w:r w:rsidR="008F0757" w:rsidRPr="00E12933">
        <w:rPr>
          <w:rFonts w:ascii="Arial" w:hAnsi="Arial" w:cs="Arial"/>
          <w:sz w:val="20"/>
          <w:szCs w:val="20"/>
        </w:rPr>
        <w:t>homeotropic anchoring</w:t>
      </w:r>
      <w:del w:id="298" w:author="Perry H Leo" w:date="2023-10-18T10:36:00Z">
        <w:r w:rsidR="008F0757" w:rsidRPr="00E12933" w:rsidDel="005A1780">
          <w:rPr>
            <w:rFonts w:ascii="Arial" w:hAnsi="Arial" w:cs="Arial"/>
            <w:sz w:val="20"/>
            <w:szCs w:val="20"/>
          </w:rPr>
          <w:delText xml:space="preserve"> condition to the molecules</w:delText>
        </w:r>
      </w:del>
      <w:r w:rsidR="008F0757" w:rsidRPr="00E12933">
        <w:rPr>
          <w:rFonts w:ascii="Arial" w:hAnsi="Arial" w:cs="Arial"/>
          <w:sz w:val="20"/>
          <w:szCs w:val="20"/>
        </w:rPr>
        <w:t>. As a result, the smectic layers seek to form a tangentially bent layer-stacking from one</w:t>
      </w:r>
      <w:ins w:id="299" w:author="Perry H Leo" w:date="2023-10-18T10:36:00Z">
        <w:r w:rsidR="005A1780">
          <w:rPr>
            <w:rFonts w:ascii="Arial" w:hAnsi="Arial" w:cs="Arial"/>
            <w:sz w:val="20"/>
            <w:szCs w:val="20"/>
          </w:rPr>
          <w:t xml:space="preserve"> boundary</w:t>
        </w:r>
      </w:ins>
      <w:r w:rsidR="008F0757" w:rsidRPr="00E12933">
        <w:rPr>
          <w:rFonts w:ascii="Arial" w:hAnsi="Arial" w:cs="Arial"/>
          <w:sz w:val="20"/>
          <w:szCs w:val="20"/>
        </w:rPr>
        <w:t xml:space="preserve"> to </w:t>
      </w:r>
      <w:ins w:id="300" w:author="Perry H Leo" w:date="2023-10-18T10:36:00Z">
        <w:r w:rsidR="005A1780">
          <w:rPr>
            <w:rFonts w:ascii="Arial" w:hAnsi="Arial" w:cs="Arial"/>
            <w:sz w:val="20"/>
            <w:szCs w:val="20"/>
          </w:rPr>
          <w:t xml:space="preserve">the </w:t>
        </w:r>
      </w:ins>
      <w:del w:id="301" w:author="Perry H Leo" w:date="2023-10-18T10:36:00Z">
        <w:r w:rsidR="008F0757" w:rsidRPr="00E12933" w:rsidDel="005A1780">
          <w:rPr>
            <w:rFonts w:ascii="Arial" w:hAnsi="Arial" w:cs="Arial"/>
            <w:sz w:val="20"/>
            <w:szCs w:val="20"/>
          </w:rPr>
          <w:delText>an</w:delText>
        </w:r>
      </w:del>
      <w:r w:rsidR="008F0757" w:rsidRPr="00E12933">
        <w:rPr>
          <w:rFonts w:ascii="Arial" w:hAnsi="Arial" w:cs="Arial"/>
          <w:sz w:val="20"/>
          <w:szCs w:val="20"/>
        </w:rPr>
        <w:t>other</w:t>
      </w:r>
      <w:del w:id="302" w:author="Perry H Leo" w:date="2023-10-18T10:36:00Z">
        <w:r w:rsidR="008F0757" w:rsidRPr="00E12933" w:rsidDel="005A1780">
          <w:rPr>
            <w:rFonts w:ascii="Arial" w:hAnsi="Arial" w:cs="Arial"/>
            <w:sz w:val="20"/>
            <w:szCs w:val="20"/>
          </w:rPr>
          <w:delText xml:space="preserve"> boundaries</w:delText>
        </w:r>
      </w:del>
      <w:r w:rsidR="008F0757" w:rsidRPr="00E12933">
        <w:rPr>
          <w:rFonts w:ascii="Arial" w:hAnsi="Arial" w:cs="Arial"/>
          <w:sz w:val="20"/>
          <w:szCs w:val="20"/>
        </w:rPr>
        <w:t xml:space="preserve">, forming a toroidal domain with </w:t>
      </w:r>
      <w:ins w:id="303" w:author="PKNU" w:date="2023-09-19T17:34:00Z">
        <w:r w:rsidR="008E4830" w:rsidRPr="00E12933">
          <w:rPr>
            <w:rFonts w:ascii="Arial" w:hAnsi="Arial" w:cs="Arial"/>
            <w:sz w:val="20"/>
            <w:szCs w:val="20"/>
          </w:rPr>
          <w:t>a surface-frustrated singularity</w:t>
        </w:r>
      </w:ins>
      <w:del w:id="304" w:author="PKNU" w:date="2023-09-19T17:34:00Z">
        <w:r w:rsidR="008F0757" w:rsidRPr="00E12933" w:rsidDel="008E4830">
          <w:rPr>
            <w:rFonts w:ascii="Arial" w:hAnsi="Arial" w:cs="Arial"/>
            <w:sz w:val="20"/>
            <w:szCs w:val="20"/>
          </w:rPr>
          <w:delText>conical shape of defect core</w:delText>
        </w:r>
      </w:del>
      <w:ins w:id="305" w:author="PKNU" w:date="2023-09-19T17:33:00Z">
        <w:r w:rsidR="008E4830">
          <w:rPr>
            <w:rFonts w:ascii="Arial" w:hAnsi="Arial" w:cs="Arial"/>
            <w:sz w:val="20"/>
            <w:szCs w:val="20"/>
          </w:rPr>
          <w:t xml:space="preserve">, </w:t>
        </w:r>
        <w:r w:rsidR="008E4830" w:rsidRPr="00E12933">
          <w:rPr>
            <w:rFonts w:ascii="Arial" w:hAnsi="Arial" w:cs="Arial"/>
            <w:sz w:val="20"/>
            <w:szCs w:val="20"/>
          </w:rPr>
          <w:t>in which director of LC molecules are unable to be defined in three dimensions</w:t>
        </w:r>
      </w:ins>
      <w:r w:rsidR="008F0757" w:rsidRPr="00E12933">
        <w:rPr>
          <w:rFonts w:ascii="Arial" w:hAnsi="Arial" w:cs="Arial"/>
          <w:sz w:val="20"/>
          <w:szCs w:val="20"/>
        </w:rPr>
        <w:t xml:space="preserve">. The toroidal domains are closely packed and all connected with layering and a local director field in each domain forms two types of topological defects, one is line defect at the core of TFCD and the other is a circular defect at the bottom, </w:t>
      </w:r>
      <w:r w:rsidR="00564B81">
        <w:rPr>
          <w:rFonts w:ascii="Arial" w:hAnsi="Arial" w:cs="Arial"/>
          <w:sz w:val="20"/>
          <w:szCs w:val="20"/>
        </w:rPr>
        <w:t xml:space="preserve">schematically represented in </w:t>
      </w:r>
      <w:r w:rsidR="008F0757" w:rsidRPr="00E12933">
        <w:rPr>
          <w:rFonts w:ascii="Arial" w:hAnsi="Arial" w:cs="Arial"/>
          <w:sz w:val="20"/>
          <w:szCs w:val="20"/>
        </w:rPr>
        <w:t>Fig</w:t>
      </w:r>
      <w:r w:rsidR="00564B81">
        <w:rPr>
          <w:rFonts w:ascii="Arial" w:hAnsi="Arial" w:cs="Arial"/>
          <w:sz w:val="20"/>
          <w:szCs w:val="20"/>
        </w:rPr>
        <w:t>.</w:t>
      </w:r>
      <w:r w:rsidR="008F0757" w:rsidRPr="00E12933">
        <w:rPr>
          <w:rFonts w:ascii="Arial" w:hAnsi="Arial" w:cs="Arial"/>
          <w:sz w:val="20"/>
          <w:szCs w:val="20"/>
        </w:rPr>
        <w:t xml:space="preserve"> S</w:t>
      </w:r>
      <w:r w:rsidR="000866C9" w:rsidRPr="00E12933">
        <w:rPr>
          <w:rFonts w:ascii="Arial" w:hAnsi="Arial" w:cs="Arial"/>
          <w:sz w:val="20"/>
          <w:szCs w:val="20"/>
        </w:rPr>
        <w:t>2</w:t>
      </w:r>
      <w:r w:rsidR="00564B81">
        <w:rPr>
          <w:rFonts w:ascii="Arial" w:hAnsi="Arial" w:cs="Arial"/>
          <w:sz w:val="20"/>
          <w:szCs w:val="20"/>
        </w:rPr>
        <w:t>a</w:t>
      </w:r>
      <w:r w:rsidR="00DB2C6F" w:rsidRPr="00E12933">
        <w:rPr>
          <w:rFonts w:ascii="Arial" w:hAnsi="Arial" w:cs="Arial"/>
          <w:sz w:val="20"/>
          <w:szCs w:val="20"/>
        </w:rPr>
        <w:t>.</w:t>
      </w:r>
      <w:r w:rsidR="005A4857" w:rsidRPr="00E12933">
        <w:rPr>
          <w:rFonts w:ascii="Arial" w:hAnsi="Arial" w:cs="Arial"/>
          <w:sz w:val="20"/>
          <w:szCs w:val="20"/>
        </w:rPr>
        <w:fldChar w:fldCharType="begin">
          <w:fldData xml:space="preserve">PEVuZE5vdGU+PENpdGU+PEF1dGhvcj5MYXZyZW50b3ZpY2g8L0F1dGhvcj48WWVhcj4xOTk0PC9Z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PEVuZE5vdGU+PENpdGU+PEF1dGhvcj5MYXZyZW50b3ZpY2g8L0F1dGhvcj48WWVhcj4xOTk0PC9Z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5A4857" w:rsidRPr="00E12933">
        <w:rPr>
          <w:rFonts w:ascii="Arial" w:hAnsi="Arial" w:cs="Arial"/>
          <w:sz w:val="20"/>
          <w:szCs w:val="20"/>
        </w:rPr>
      </w:r>
      <w:r w:rsidR="005A4857" w:rsidRPr="00E12933">
        <w:rPr>
          <w:rFonts w:ascii="Arial" w:hAnsi="Arial" w:cs="Arial"/>
          <w:sz w:val="20"/>
          <w:szCs w:val="20"/>
        </w:rPr>
        <w:fldChar w:fldCharType="separate"/>
      </w:r>
      <w:r w:rsidR="00936B34">
        <w:rPr>
          <w:rFonts w:ascii="Arial" w:hAnsi="Arial" w:cs="Arial"/>
          <w:noProof/>
          <w:sz w:val="20"/>
          <w:szCs w:val="20"/>
        </w:rPr>
        <w:t>(42-44)</w:t>
      </w:r>
      <w:r w:rsidR="005A4857" w:rsidRPr="00E12933">
        <w:rPr>
          <w:rFonts w:ascii="Arial" w:hAnsi="Arial" w:cs="Arial"/>
          <w:sz w:val="20"/>
          <w:szCs w:val="20"/>
        </w:rPr>
        <w:fldChar w:fldCharType="end"/>
      </w:r>
      <w:r w:rsidRPr="00E12933">
        <w:rPr>
          <w:rFonts w:ascii="Arial" w:hAnsi="Arial" w:cs="Arial"/>
          <w:sz w:val="20"/>
          <w:szCs w:val="20"/>
        </w:rPr>
        <w:t xml:space="preserve"> </w:t>
      </w:r>
      <w:r w:rsidR="00564B81">
        <w:rPr>
          <w:rFonts w:ascii="Arial" w:hAnsi="Arial" w:cs="Arial"/>
          <w:sz w:val="20"/>
          <w:szCs w:val="20"/>
        </w:rPr>
        <w:t>T</w:t>
      </w:r>
      <w:r w:rsidRPr="00E12933">
        <w:rPr>
          <w:rFonts w:ascii="Arial" w:hAnsi="Arial" w:cs="Arial"/>
          <w:sz w:val="20"/>
          <w:szCs w:val="20"/>
        </w:rPr>
        <w:t xml:space="preserve">he </w:t>
      </w:r>
      <w:r w:rsidR="002473AF" w:rsidRPr="00E12933">
        <w:rPr>
          <w:rFonts w:ascii="Arial" w:hAnsi="Arial" w:cs="Arial"/>
          <w:sz w:val="20"/>
          <w:szCs w:val="20"/>
        </w:rPr>
        <w:t xml:space="preserve">smectic </w:t>
      </w:r>
      <w:r w:rsidRPr="00E12933">
        <w:rPr>
          <w:rFonts w:ascii="Arial" w:hAnsi="Arial" w:cs="Arial"/>
          <w:sz w:val="20"/>
          <w:szCs w:val="20"/>
        </w:rPr>
        <w:t>layer</w:t>
      </w:r>
      <w:r w:rsidR="002473AF" w:rsidRPr="00E12933">
        <w:rPr>
          <w:rFonts w:ascii="Arial" w:hAnsi="Arial" w:cs="Arial"/>
          <w:sz w:val="20"/>
          <w:szCs w:val="20"/>
        </w:rPr>
        <w:t>s</w:t>
      </w:r>
      <w:r w:rsidRPr="00E12933">
        <w:rPr>
          <w:rFonts w:ascii="Arial" w:hAnsi="Arial" w:cs="Arial"/>
          <w:sz w:val="20"/>
          <w:szCs w:val="20"/>
        </w:rPr>
        <w:t xml:space="preserve"> </w:t>
      </w:r>
      <w:r w:rsidR="002473AF" w:rsidRPr="00E12933">
        <w:rPr>
          <w:rFonts w:ascii="Arial" w:hAnsi="Arial" w:cs="Arial"/>
          <w:sz w:val="20"/>
          <w:szCs w:val="20"/>
        </w:rPr>
        <w:t xml:space="preserve">are </w:t>
      </w:r>
      <w:r w:rsidRPr="00E12933">
        <w:rPr>
          <w:rFonts w:ascii="Arial" w:hAnsi="Arial" w:cs="Arial"/>
          <w:sz w:val="20"/>
          <w:szCs w:val="20"/>
        </w:rPr>
        <w:t xml:space="preserve">illustrated </w:t>
      </w:r>
      <w:r w:rsidR="005E7E69">
        <w:rPr>
          <w:rFonts w:ascii="Arial" w:hAnsi="Arial" w:cs="Arial"/>
          <w:sz w:val="20"/>
          <w:szCs w:val="20"/>
        </w:rPr>
        <w:t>with</w:t>
      </w:r>
      <w:r w:rsidRPr="00E12933">
        <w:rPr>
          <w:rFonts w:ascii="Arial" w:hAnsi="Arial" w:cs="Arial"/>
          <w:sz w:val="20"/>
          <w:szCs w:val="20"/>
        </w:rPr>
        <w:t xml:space="preserve"> pink</w:t>
      </w:r>
      <w:r w:rsidR="005E7E69">
        <w:rPr>
          <w:rFonts w:ascii="Arial" w:hAnsi="Arial" w:cs="Arial"/>
          <w:sz w:val="20"/>
          <w:szCs w:val="20"/>
        </w:rPr>
        <w:t xml:space="preserve"> color</w:t>
      </w:r>
      <w:r w:rsidRPr="00E12933">
        <w:rPr>
          <w:rFonts w:ascii="Arial" w:hAnsi="Arial" w:cs="Arial"/>
          <w:sz w:val="20"/>
          <w:szCs w:val="20"/>
        </w:rPr>
        <w:t xml:space="preserve"> on the left side of the image</w:t>
      </w:r>
      <w:r w:rsidR="00564B81">
        <w:rPr>
          <w:rFonts w:ascii="Arial" w:hAnsi="Arial" w:cs="Arial"/>
          <w:sz w:val="20"/>
          <w:szCs w:val="20"/>
        </w:rPr>
        <w:t xml:space="preserve"> in fig. 1c</w:t>
      </w:r>
      <w:r w:rsidRPr="00E12933">
        <w:rPr>
          <w:rFonts w:ascii="Arial" w:hAnsi="Arial" w:cs="Arial"/>
          <w:sz w:val="20"/>
          <w:szCs w:val="20"/>
        </w:rPr>
        <w:t>, with a noticeable indentation</w:t>
      </w:r>
      <w:r w:rsidR="00564B81">
        <w:rPr>
          <w:rFonts w:ascii="Arial" w:hAnsi="Arial" w:cs="Arial"/>
          <w:sz w:val="20"/>
          <w:szCs w:val="20"/>
        </w:rPr>
        <w:t>, called</w:t>
      </w:r>
      <w:r w:rsidRPr="00E12933">
        <w:rPr>
          <w:rFonts w:ascii="Arial" w:hAnsi="Arial" w:cs="Arial"/>
          <w:sz w:val="20"/>
          <w:szCs w:val="20"/>
        </w:rPr>
        <w:t xml:space="preserve"> "dimple"</w:t>
      </w:r>
      <w:r w:rsidR="00564B81">
        <w:rPr>
          <w:rFonts w:ascii="Arial" w:hAnsi="Arial" w:cs="Arial"/>
          <w:sz w:val="20"/>
          <w:szCs w:val="20"/>
        </w:rPr>
        <w:t>,</w:t>
      </w:r>
      <w:r w:rsidRPr="00E12933">
        <w:rPr>
          <w:rFonts w:ascii="Arial" w:hAnsi="Arial" w:cs="Arial"/>
          <w:sz w:val="20"/>
          <w:szCs w:val="20"/>
        </w:rPr>
        <w:t xml:space="preserve"> located at the center of the TFCD domain</w:t>
      </w:r>
      <w:r w:rsidR="00564B81">
        <w:rPr>
          <w:rFonts w:ascii="Arial" w:hAnsi="Arial" w:cs="Arial"/>
          <w:sz w:val="20"/>
          <w:szCs w:val="20"/>
        </w:rPr>
        <w:t xml:space="preserve"> (see also the hexagonal arrays of dimples in </w:t>
      </w:r>
      <w:r w:rsidR="00564B81" w:rsidRPr="00E12933">
        <w:rPr>
          <w:rFonts w:ascii="Arial" w:hAnsi="Arial" w:cs="Arial"/>
          <w:sz w:val="20"/>
          <w:szCs w:val="20"/>
        </w:rPr>
        <w:t>Fig</w:t>
      </w:r>
      <w:r w:rsidR="00564B81">
        <w:rPr>
          <w:rFonts w:ascii="Arial" w:hAnsi="Arial" w:cs="Arial"/>
          <w:sz w:val="20"/>
          <w:szCs w:val="20"/>
        </w:rPr>
        <w:t>.</w:t>
      </w:r>
      <w:r w:rsidR="00564B81" w:rsidRPr="00E12933">
        <w:rPr>
          <w:rFonts w:ascii="Arial" w:hAnsi="Arial" w:cs="Arial"/>
          <w:sz w:val="20"/>
          <w:szCs w:val="20"/>
        </w:rPr>
        <w:t xml:space="preserve"> S2</w:t>
      </w:r>
      <w:r w:rsidR="00564B81">
        <w:rPr>
          <w:rFonts w:ascii="Arial" w:hAnsi="Arial" w:cs="Arial"/>
          <w:sz w:val="20"/>
          <w:szCs w:val="20"/>
        </w:rPr>
        <w:t>b</w:t>
      </w:r>
      <w:ins w:id="306" w:author="Kim Wantae" w:date="2023-10-04T14:23:00Z">
        <w:r w:rsidR="003346CD">
          <w:rPr>
            <w:rFonts w:ascii="Arial" w:hAnsi="Arial" w:cs="Arial"/>
            <w:sz w:val="20"/>
            <w:szCs w:val="20"/>
          </w:rPr>
          <w:t>,</w:t>
        </w:r>
      </w:ins>
      <w:ins w:id="307" w:author="Kim Wantae" w:date="2023-10-04T15:17:00Z">
        <w:r w:rsidR="00183A8E">
          <w:rPr>
            <w:rFonts w:ascii="Arial" w:hAnsi="Arial" w:cs="Arial"/>
            <w:sz w:val="20"/>
            <w:szCs w:val="20"/>
          </w:rPr>
          <w:t xml:space="preserve"> S2</w:t>
        </w:r>
      </w:ins>
      <w:ins w:id="308" w:author="Kim Wantae" w:date="2023-10-04T14:23:00Z">
        <w:r w:rsidR="003346CD">
          <w:rPr>
            <w:rFonts w:ascii="Arial" w:hAnsi="Arial" w:cs="Arial"/>
            <w:sz w:val="20"/>
            <w:szCs w:val="20"/>
          </w:rPr>
          <w:t>c</w:t>
        </w:r>
      </w:ins>
      <w:r w:rsidR="00564B81">
        <w:rPr>
          <w:rFonts w:ascii="Arial" w:hAnsi="Arial" w:cs="Arial"/>
          <w:sz w:val="20"/>
          <w:szCs w:val="20"/>
        </w:rPr>
        <w:t>)</w:t>
      </w:r>
      <w:r w:rsidRPr="00E12933">
        <w:rPr>
          <w:rFonts w:ascii="Arial" w:hAnsi="Arial" w:cs="Arial"/>
          <w:sz w:val="20"/>
          <w:szCs w:val="20"/>
        </w:rPr>
        <w:t>.</w:t>
      </w:r>
      <w:r w:rsidR="00FC473B">
        <w:rPr>
          <w:rFonts w:ascii="Arial" w:hAnsi="Arial" w:cs="Arial"/>
          <w:sz w:val="20"/>
          <w:szCs w:val="20"/>
        </w:rPr>
        <w:t xml:space="preserve"> </w:t>
      </w:r>
      <w:ins w:id="309" w:author="PKNU" w:date="2023-09-19T17:32:00Z">
        <w:r w:rsidR="008E4830" w:rsidRPr="00E12933">
          <w:rPr>
            <w:rFonts w:ascii="Arial" w:hAnsi="Arial" w:cs="Arial"/>
            <w:sz w:val="20"/>
            <w:szCs w:val="20"/>
          </w:rPr>
          <w:t>The arrangement of TFCD</w:t>
        </w:r>
      </w:ins>
      <w:ins w:id="310" w:author="PKNU" w:date="2023-09-19T17:35:00Z">
        <w:r w:rsidR="00C746FB">
          <w:rPr>
            <w:rFonts w:ascii="Arial" w:hAnsi="Arial" w:cs="Arial"/>
            <w:sz w:val="20"/>
            <w:szCs w:val="20"/>
          </w:rPr>
          <w:t>s</w:t>
        </w:r>
      </w:ins>
      <w:ins w:id="311" w:author="PKNU" w:date="2023-09-19T17:32:00Z">
        <w:r w:rsidR="008E4830" w:rsidRPr="00E12933">
          <w:rPr>
            <w:rFonts w:ascii="Arial" w:hAnsi="Arial" w:cs="Arial"/>
            <w:sz w:val="20"/>
            <w:szCs w:val="20"/>
          </w:rPr>
          <w:t xml:space="preserve"> is typically hexagonal when deposited on a flat substrate; however, </w:t>
        </w:r>
        <w:r w:rsidR="008E4830">
          <w:rPr>
            <w:rFonts w:ascii="Arial" w:hAnsi="Arial" w:cs="Arial"/>
            <w:sz w:val="20"/>
            <w:szCs w:val="20"/>
          </w:rPr>
          <w:t>TFCDs</w:t>
        </w:r>
        <w:r w:rsidR="008E4830" w:rsidRPr="00E12933">
          <w:rPr>
            <w:rFonts w:ascii="Arial" w:hAnsi="Arial" w:cs="Arial"/>
            <w:sz w:val="20"/>
            <w:szCs w:val="20"/>
          </w:rPr>
          <w:t xml:space="preserve"> exhibit different </w:t>
        </w:r>
      </w:ins>
      <w:ins w:id="312" w:author="PKNU" w:date="2023-09-19T17:36:00Z">
        <w:r w:rsidR="00C746FB" w:rsidRPr="00E12933">
          <w:rPr>
            <w:rFonts w:ascii="Arial" w:hAnsi="Arial" w:cs="Arial"/>
            <w:sz w:val="20"/>
            <w:szCs w:val="20"/>
          </w:rPr>
          <w:t xml:space="preserve">arrangement </w:t>
        </w:r>
      </w:ins>
      <w:ins w:id="313" w:author="PKNU" w:date="2023-09-19T17:32:00Z">
        <w:r w:rsidR="008E4830" w:rsidRPr="00E12933">
          <w:rPr>
            <w:rFonts w:ascii="Arial" w:hAnsi="Arial" w:cs="Arial"/>
            <w:sz w:val="20"/>
            <w:szCs w:val="20"/>
          </w:rPr>
          <w:t>depending on geometr</w:t>
        </w:r>
        <w:r w:rsidR="008E4830">
          <w:rPr>
            <w:rFonts w:ascii="Arial" w:hAnsi="Arial" w:cs="Arial"/>
            <w:sz w:val="20"/>
            <w:szCs w:val="20"/>
          </w:rPr>
          <w:t>ies</w:t>
        </w:r>
        <w:r w:rsidR="008E4830" w:rsidRPr="00E12933">
          <w:rPr>
            <w:rFonts w:ascii="Arial" w:hAnsi="Arial" w:cs="Arial"/>
            <w:sz w:val="20"/>
            <w:szCs w:val="20"/>
          </w:rPr>
          <w:t xml:space="preserve"> of </w:t>
        </w:r>
      </w:ins>
      <w:ins w:id="314" w:author="PKNU" w:date="2023-09-19T17:36:00Z">
        <w:r w:rsidR="00C746FB">
          <w:rPr>
            <w:rFonts w:ascii="Arial" w:hAnsi="Arial" w:cs="Arial"/>
            <w:sz w:val="20"/>
            <w:szCs w:val="20"/>
          </w:rPr>
          <w:t>underlying</w:t>
        </w:r>
        <w:r w:rsidR="00C746FB" w:rsidRPr="00E12933">
          <w:rPr>
            <w:rFonts w:ascii="Arial" w:hAnsi="Arial" w:cs="Arial"/>
            <w:sz w:val="20"/>
            <w:szCs w:val="20"/>
          </w:rPr>
          <w:t xml:space="preserve"> </w:t>
        </w:r>
      </w:ins>
      <w:ins w:id="315" w:author="PKNU" w:date="2023-09-19T17:32:00Z">
        <w:r w:rsidR="008E4830" w:rsidRPr="00E12933">
          <w:rPr>
            <w:rFonts w:ascii="Arial" w:hAnsi="Arial" w:cs="Arial"/>
            <w:sz w:val="20"/>
            <w:szCs w:val="20"/>
          </w:rPr>
          <w:t>substrate</w:t>
        </w:r>
        <w:r w:rsidR="008E4830">
          <w:rPr>
            <w:rFonts w:ascii="Arial" w:hAnsi="Arial" w:cs="Arial"/>
            <w:sz w:val="20"/>
            <w:szCs w:val="20"/>
          </w:rPr>
          <w:t>s, such as channel and micro-posts</w:t>
        </w:r>
        <w:r w:rsidR="008E4830" w:rsidRPr="00E12933">
          <w:rPr>
            <w:rFonts w:ascii="Arial" w:hAnsi="Arial" w:cs="Arial"/>
            <w:sz w:val="20"/>
            <w:szCs w:val="20"/>
          </w:rPr>
          <w:t>.</w:t>
        </w:r>
        <w:r w:rsidR="008E4830" w:rsidRPr="00332E18">
          <w:rPr>
            <w:rFonts w:ascii="Arial" w:hAnsi="Arial" w:cs="Arial"/>
            <w:sz w:val="20"/>
            <w:szCs w:val="20"/>
          </w:rPr>
          <w:fldChar w:fldCharType="begin">
            <w:fldData xml:space="preserve">PEVuZE5vdGU+PENpdGU+PEF1dGhvcj5Ib25nbGF3YW48L0F1dGhvcj48WWVhcj4yMDExPC9ZZWFy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</w:fldData>
          </w:fldChar>
        </w:r>
      </w:ins>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PEVuZE5vdGU+PENpdGU+PEF1dGhvcj5Ib25nbGF3YW48L0F1dGhvcj48WWVhcj4yMDExPC9ZZWFy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ins w:id="316" w:author="PKNU" w:date="2023-09-19T17:32:00Z">
        <w:r w:rsidR="008E4830" w:rsidRPr="00332E18">
          <w:rPr>
            <w:rFonts w:ascii="Arial" w:hAnsi="Arial" w:cs="Arial"/>
            <w:sz w:val="20"/>
            <w:szCs w:val="20"/>
          </w:rPr>
        </w:r>
        <w:r w:rsidR="008E4830" w:rsidRPr="00332E18">
          <w:rPr>
            <w:rFonts w:ascii="Arial" w:hAnsi="Arial" w:cs="Arial"/>
            <w:sz w:val="20"/>
            <w:szCs w:val="20"/>
          </w:rPr>
          <w:fldChar w:fldCharType="separate"/>
        </w:r>
      </w:ins>
      <w:r w:rsidR="00936B34">
        <w:rPr>
          <w:rFonts w:ascii="Arial" w:hAnsi="Arial" w:cs="Arial"/>
          <w:noProof/>
          <w:sz w:val="20"/>
          <w:szCs w:val="20"/>
        </w:rPr>
        <w:t>(28, 44-46)</w:t>
      </w:r>
      <w:ins w:id="317" w:author="PKNU" w:date="2023-09-19T17:32:00Z">
        <w:r w:rsidR="008E4830" w:rsidRPr="00332E18">
          <w:rPr>
            <w:rFonts w:ascii="Arial" w:hAnsi="Arial" w:cs="Arial"/>
            <w:sz w:val="20"/>
            <w:szCs w:val="20"/>
          </w:rPr>
          <w:fldChar w:fldCharType="end"/>
        </w:r>
        <w:r w:rsidR="008E4830" w:rsidRPr="00E12933">
          <w:rPr>
            <w:rFonts w:ascii="Arial" w:hAnsi="Arial" w:cs="Arial"/>
            <w:sz w:val="20"/>
            <w:szCs w:val="20"/>
          </w:rPr>
          <w:t xml:space="preserve"> Array</w:t>
        </w:r>
        <w:r w:rsidR="008E4830" w:rsidRPr="00332E18">
          <w:rPr>
            <w:rFonts w:ascii="Arial" w:hAnsi="Arial" w:cs="Arial"/>
            <w:sz w:val="20"/>
            <w:szCs w:val="20"/>
          </w:rPr>
          <w:t xml:space="preserve">s </w:t>
        </w:r>
        <w:r w:rsidR="008E4830" w:rsidRPr="00E12933">
          <w:rPr>
            <w:rFonts w:ascii="Arial" w:hAnsi="Arial" w:cs="Arial"/>
            <w:sz w:val="20"/>
            <w:szCs w:val="20"/>
          </w:rPr>
          <w:t xml:space="preserve">of TFCDs can be </w:t>
        </w:r>
        <w:del w:id="318" w:author="Kim Wantae" w:date="2023-10-30T12:45:00Z">
          <w:r w:rsidR="008E4830" w:rsidRPr="00E12933" w:rsidDel="00792DCF">
            <w:rPr>
              <w:rFonts w:ascii="Arial" w:hAnsi="Arial" w:cs="Arial"/>
              <w:sz w:val="20"/>
              <w:szCs w:val="20"/>
            </w:rPr>
            <w:delText>determin</w:delText>
          </w:r>
        </w:del>
      </w:ins>
      <w:ins w:id="319" w:author="Kim Wantae" w:date="2023-10-30T12:45:00Z">
        <w:r w:rsidR="00792DCF">
          <w:rPr>
            <w:rFonts w:ascii="Arial" w:hAnsi="Arial" w:cs="Arial"/>
            <w:sz w:val="20"/>
            <w:szCs w:val="20"/>
          </w:rPr>
          <w:t>affect</w:t>
        </w:r>
      </w:ins>
      <w:ins w:id="320" w:author="PKNU" w:date="2023-09-19T17:32:00Z">
        <w:r w:rsidR="008E4830" w:rsidRPr="00E12933">
          <w:rPr>
            <w:rFonts w:ascii="Arial" w:hAnsi="Arial" w:cs="Arial"/>
            <w:sz w:val="20"/>
            <w:szCs w:val="20"/>
          </w:rPr>
          <w:t>ed with a complex interplay between the elastic energy caused by the curvature of the LC layer and the surface energies of the air-LC and substrate-LC interfaces.</w:t>
        </w:r>
      </w:ins>
    </w:p>
    <w:p w14:paraId="46D8CBB7" w14:textId="42CB1337" w:rsidR="00332E18" w:rsidRPr="00CC1540" w:rsidDel="008E4830" w:rsidRDefault="00FC473B">
      <w:pPr>
        <w:pStyle w:val="a3"/>
        <w:ind w:left="200" w:right="200" w:firstLineChars="50" w:firstLine="100"/>
        <w:jc w:val="both"/>
        <w:rPr>
          <w:del w:id="321" w:author="PKNU" w:date="2023-09-19T17:31:00Z"/>
          <w:rFonts w:ascii="Arial" w:eastAsiaTheme="minorEastAsia" w:hAnsi="Arial" w:cs="Arial"/>
          <w:color w:val="000000" w:themeColor="text1"/>
          <w:sz w:val="20"/>
          <w:szCs w:val="20"/>
          <w:rPrChange w:id="322" w:author="Kim Wantae" w:date="2023-10-16T21:42:00Z">
            <w:rPr>
              <w:del w:id="323" w:author="PKNU" w:date="2023-09-19T17:31:00Z"/>
              <w:rFonts w:ascii="Arial" w:eastAsiaTheme="minorEastAsia" w:hAnsi="Arial" w:cs="Arial"/>
              <w:sz w:val="20"/>
              <w:szCs w:val="20"/>
            </w:rPr>
          </w:rPrChange>
        </w:rPr>
      </w:pPr>
      <w:r>
        <w:rPr>
          <w:rFonts w:ascii="Arial" w:hAnsi="Arial" w:cs="Arial"/>
          <w:sz w:val="20"/>
          <w:szCs w:val="20"/>
        </w:rPr>
        <w:t xml:space="preserve">Interestingly, </w:t>
      </w:r>
      <w:r w:rsidR="00E65393" w:rsidRPr="00E12933">
        <w:rPr>
          <w:rFonts w:ascii="Arial" w:hAnsi="Arial" w:cs="Arial"/>
          <w:b/>
          <w:sz w:val="20"/>
          <w:szCs w:val="20"/>
        </w:rPr>
        <w:t>Y002</w:t>
      </w:r>
      <w:r w:rsidR="00E65393" w:rsidRPr="00E12933">
        <w:rPr>
          <w:rFonts w:ascii="Arial" w:hAnsi="Arial" w:cs="Arial"/>
          <w:sz w:val="20"/>
          <w:szCs w:val="20"/>
        </w:rPr>
        <w:t xml:space="preserve"> is </w:t>
      </w:r>
      <w:r w:rsidR="00BB2CA9">
        <w:rPr>
          <w:rFonts w:ascii="Arial" w:hAnsi="Arial" w:cs="Arial"/>
          <w:sz w:val="20"/>
          <w:szCs w:val="20"/>
        </w:rPr>
        <w:t>a material</w:t>
      </w:r>
      <w:r w:rsidR="00E65393" w:rsidRPr="00E12933">
        <w:rPr>
          <w:rFonts w:ascii="Arial" w:hAnsi="Arial" w:cs="Arial"/>
          <w:sz w:val="20"/>
          <w:szCs w:val="20"/>
        </w:rPr>
        <w:t xml:space="preserve"> that exhibits the property of sublimation, indicating the transition from </w:t>
      </w:r>
      <w:r w:rsidR="00BB2CA9">
        <w:rPr>
          <w:rFonts w:ascii="Arial" w:hAnsi="Arial" w:cs="Arial"/>
          <w:sz w:val="20"/>
          <w:szCs w:val="20"/>
        </w:rPr>
        <w:t>the</w:t>
      </w:r>
      <w:r w:rsidR="00E65393" w:rsidRPr="00E12933">
        <w:rPr>
          <w:rFonts w:ascii="Arial" w:hAnsi="Arial" w:cs="Arial"/>
          <w:sz w:val="20"/>
          <w:szCs w:val="20"/>
        </w:rPr>
        <w:t xml:space="preserve"> </w:t>
      </w:r>
      <w:r w:rsidR="00BB2CA9">
        <w:rPr>
          <w:rFonts w:ascii="Arial" w:hAnsi="Arial" w:cs="Arial"/>
          <w:sz w:val="20"/>
          <w:szCs w:val="20"/>
        </w:rPr>
        <w:t>smectic A</w:t>
      </w:r>
      <w:r w:rsidR="00E65393" w:rsidRPr="00E12933">
        <w:rPr>
          <w:rFonts w:ascii="Arial" w:hAnsi="Arial" w:cs="Arial"/>
          <w:sz w:val="20"/>
          <w:szCs w:val="20"/>
        </w:rPr>
        <w:t xml:space="preserve"> phase to a gas phase (typically, sublimation refers to the transition from a solid to a gas phase). This sublimation can be attributed to the presence of a perfluoroalkyl chain within the molecule (Fig. 1b).</w:t>
      </w:r>
      <w:r w:rsidR="007F632C" w:rsidRPr="00E12933">
        <w:rPr>
          <w:rFonts w:ascii="Arial" w:hAnsi="Arial" w:cs="Arial"/>
          <w:sz w:val="20"/>
          <w:szCs w:val="20"/>
        </w:rPr>
        <w:t xml:space="preserve"> </w:t>
      </w:r>
      <w:r w:rsidR="00143433" w:rsidRPr="00E12933">
        <w:rPr>
          <w:rFonts w:ascii="Arial" w:hAnsi="Arial" w:cs="Arial"/>
          <w:sz w:val="20"/>
          <w:szCs w:val="20"/>
        </w:rPr>
        <w:t xml:space="preserve">The strong electronegativity of fluorine in perfluoroalkyl chains causes symmetric arrangement of dipoles, hindering intermolecular interactions due to a </w:t>
      </w:r>
      <w:r w:rsidR="00143433" w:rsidRPr="00CC1540">
        <w:rPr>
          <w:rFonts w:ascii="Arial" w:hAnsi="Arial" w:cs="Arial"/>
          <w:sz w:val="20"/>
          <w:szCs w:val="20"/>
        </w:rPr>
        <w:t>strong electrical barrier and a lack of induced dipole formation, leading to minimal dispersion force influence.</w:t>
      </w:r>
      <w:r w:rsidR="002473AF" w:rsidRPr="00CC1540">
        <w:rPr>
          <w:rFonts w:ascii="Arial" w:hAnsi="Arial" w:cs="Arial"/>
          <w:sz w:val="20"/>
          <w:szCs w:val="20"/>
          <w:rPrChange w:id="324" w:author="Kim Wantae" w:date="2023-10-16T21:42:00Z">
            <w:rPr>
              <w:rFonts w:ascii="Arial" w:hAnsi="Arial" w:cs="Arial"/>
              <w:szCs w:val="20"/>
            </w:rPr>
          </w:rPrChange>
        </w:rPr>
        <w:fldChar w:fldCharType="begin">
          <w:fldData xml:space="preserve">PEVuZE5vdGU+PENpdGU+PEF1dGhvcj5LaW08L0F1dGhvcj48WWVhcj4yMDE0PC9ZZWFyPjxSZWNO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</w:fldData>
        </w:fldChar>
      </w:r>
      <w:r w:rsidR="00936B34">
        <w:rPr>
          <w:rFonts w:ascii="Arial" w:hAnsi="Arial" w:cs="Arial"/>
          <w:sz w:val="20"/>
          <w:szCs w:val="20"/>
        </w:rPr>
        <w:instrText xml:space="preserve"> ADDIN EN.CITE </w:instrText>
      </w:r>
      <w:r w:rsidR="00936B34">
        <w:rPr>
          <w:rFonts w:ascii="Arial" w:hAnsi="Arial" w:cs="Arial"/>
          <w:szCs w:val="20"/>
        </w:rPr>
        <w:fldChar w:fldCharType="begin">
          <w:fldData xml:space="preserve">PEVuZE5vdGU+PENpdGU+PEF1dGhvcj5LaW08L0F1dGhvcj48WWVhcj4yMDE0PC9ZZWFyPjxSZWNO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</w:fldData>
        </w:fldChar>
      </w:r>
      <w:r w:rsidR="00936B34">
        <w:rPr>
          <w:rFonts w:ascii="Arial" w:hAnsi="Arial" w:cs="Arial"/>
          <w:sz w:val="20"/>
          <w:szCs w:val="20"/>
        </w:rPr>
        <w:instrText xml:space="preserve"> ADDIN EN.CITE.DATA </w:instrText>
      </w:r>
      <w:r w:rsidR="00936B34">
        <w:rPr>
          <w:rFonts w:ascii="Arial" w:hAnsi="Arial" w:cs="Arial"/>
          <w:szCs w:val="20"/>
        </w:rPr>
      </w:r>
      <w:r w:rsidR="00936B34">
        <w:rPr>
          <w:rFonts w:ascii="Arial" w:hAnsi="Arial" w:cs="Arial"/>
          <w:szCs w:val="20"/>
        </w:rPr>
        <w:fldChar w:fldCharType="end"/>
      </w:r>
      <w:r w:rsidR="002473AF" w:rsidRPr="00204347">
        <w:rPr>
          <w:rFonts w:ascii="Arial" w:hAnsi="Arial" w:cs="Arial"/>
          <w:szCs w:val="20"/>
        </w:rPr>
      </w:r>
      <w:r w:rsidR="002473AF" w:rsidRPr="00CC1540">
        <w:rPr>
          <w:rFonts w:ascii="Arial" w:hAnsi="Arial" w:cs="Arial"/>
          <w:sz w:val="20"/>
          <w:szCs w:val="20"/>
          <w:rPrChange w:id="325" w:author="Kim Wantae" w:date="2023-10-16T21:42:00Z">
            <w:rPr>
              <w:rFonts w:ascii="Arial" w:hAnsi="Arial" w:cs="Arial"/>
              <w:szCs w:val="20"/>
            </w:rPr>
          </w:rPrChange>
        </w:rPr>
        <w:fldChar w:fldCharType="separate"/>
      </w:r>
      <w:r w:rsidR="00936B34">
        <w:rPr>
          <w:rFonts w:ascii="Arial" w:hAnsi="Arial" w:cs="Arial"/>
          <w:noProof/>
          <w:sz w:val="20"/>
          <w:szCs w:val="20"/>
        </w:rPr>
        <w:t>(15, 34, 45)</w:t>
      </w:r>
      <w:r w:rsidR="002473AF" w:rsidRPr="00CC1540">
        <w:rPr>
          <w:rFonts w:ascii="Arial" w:hAnsi="Arial" w:cs="Arial"/>
          <w:sz w:val="20"/>
          <w:szCs w:val="20"/>
          <w:rPrChange w:id="326" w:author="Kim Wantae" w:date="2023-10-16T21:42:00Z">
            <w:rPr>
              <w:rFonts w:ascii="Arial" w:hAnsi="Arial" w:cs="Arial"/>
              <w:szCs w:val="20"/>
            </w:rPr>
          </w:rPrChange>
        </w:rPr>
        <w:fldChar w:fldCharType="end"/>
      </w:r>
      <w:r w:rsidR="002473AF" w:rsidRPr="00CC1540">
        <w:rPr>
          <w:rFonts w:ascii="Arial" w:hAnsi="Arial" w:cs="Arial"/>
          <w:sz w:val="20"/>
          <w:szCs w:val="20"/>
        </w:rPr>
        <w:t xml:space="preserve"> </w:t>
      </w:r>
      <w:r w:rsidR="007F632C" w:rsidRPr="00CC1540">
        <w:rPr>
          <w:rFonts w:ascii="Arial" w:hAnsi="Arial" w:cs="Arial"/>
          <w:sz w:val="20"/>
          <w:szCs w:val="20"/>
        </w:rPr>
        <w:t>This</w:t>
      </w:r>
      <w:r w:rsidR="007F632C" w:rsidRPr="00E12933">
        <w:rPr>
          <w:rFonts w:ascii="Arial" w:hAnsi="Arial" w:cs="Arial"/>
          <w:sz w:val="20"/>
          <w:szCs w:val="20"/>
        </w:rPr>
        <w:t xml:space="preserve"> property is effective even in the crystalline state, where the molecules are tightly packed. </w:t>
      </w:r>
      <w:r w:rsidR="002A6C00" w:rsidRPr="00E12933">
        <w:rPr>
          <w:rFonts w:ascii="Arial" w:hAnsi="Arial" w:cs="Arial"/>
          <w:sz w:val="20"/>
          <w:szCs w:val="20"/>
        </w:rPr>
        <w:t>Due to the low</w:t>
      </w:r>
      <w:r w:rsidR="007F632C" w:rsidRPr="00E12933">
        <w:rPr>
          <w:rFonts w:ascii="Arial" w:hAnsi="Arial" w:cs="Arial"/>
          <w:sz w:val="20"/>
          <w:szCs w:val="20"/>
        </w:rPr>
        <w:t xml:space="preserve"> intermolecular forces, the molecules </w:t>
      </w:r>
      <w:r w:rsidR="00C86B89" w:rsidRPr="00E12933">
        <w:rPr>
          <w:rFonts w:ascii="Arial" w:hAnsi="Arial" w:cs="Arial"/>
          <w:sz w:val="20"/>
          <w:szCs w:val="20"/>
        </w:rPr>
        <w:t>in</w:t>
      </w:r>
      <w:r w:rsidR="007F632C" w:rsidRPr="00E12933">
        <w:rPr>
          <w:rFonts w:ascii="Arial" w:hAnsi="Arial" w:cs="Arial"/>
          <w:sz w:val="20"/>
          <w:szCs w:val="20"/>
        </w:rPr>
        <w:t xml:space="preserve"> the outermost layer tend to escape from the </w:t>
      </w:r>
      <w:r w:rsidR="00C86B89" w:rsidRPr="00E12933">
        <w:rPr>
          <w:rFonts w:ascii="Arial" w:hAnsi="Arial" w:cs="Arial"/>
          <w:sz w:val="20"/>
          <w:szCs w:val="20"/>
        </w:rPr>
        <w:t>surface with thermal stimuli</w:t>
      </w:r>
      <w:r w:rsidR="007F632C" w:rsidRPr="00E12933">
        <w:rPr>
          <w:rFonts w:ascii="Arial" w:hAnsi="Arial" w:cs="Arial"/>
          <w:sz w:val="20"/>
          <w:szCs w:val="20"/>
        </w:rPr>
        <w:t xml:space="preserve">, leading to sublimation. </w:t>
      </w:r>
      <w:r w:rsidR="004833F9" w:rsidRPr="00E12933">
        <w:rPr>
          <w:rFonts w:ascii="Arial" w:hAnsi="Arial" w:cs="Arial"/>
          <w:sz w:val="20"/>
          <w:szCs w:val="20"/>
        </w:rPr>
        <w:t xml:space="preserve">When </w:t>
      </w:r>
      <w:r w:rsidR="00C86B89" w:rsidRPr="00E12933">
        <w:rPr>
          <w:rFonts w:ascii="Arial" w:hAnsi="Arial" w:cs="Arial"/>
          <w:sz w:val="20"/>
          <w:szCs w:val="20"/>
        </w:rPr>
        <w:t xml:space="preserve">TFCDs made of Y002 </w:t>
      </w:r>
      <w:del w:id="327" w:author="Perry H Leo" w:date="2023-10-18T10:42:00Z">
        <w:r w:rsidR="00C86B89" w:rsidRPr="00E12933" w:rsidDel="00790F8B">
          <w:rPr>
            <w:rFonts w:ascii="Arial" w:hAnsi="Arial" w:cs="Arial"/>
            <w:sz w:val="20"/>
            <w:szCs w:val="20"/>
          </w:rPr>
          <w:delText xml:space="preserve">is </w:delText>
        </w:r>
      </w:del>
      <w:ins w:id="328" w:author="Perry H Leo" w:date="2023-10-18T10:42:00Z">
        <w:r w:rsidR="00790F8B">
          <w:rPr>
            <w:rFonts w:ascii="Arial" w:hAnsi="Arial" w:cs="Arial"/>
            <w:sz w:val="20"/>
            <w:szCs w:val="20"/>
          </w:rPr>
          <w:t>are</w:t>
        </w:r>
        <w:r w:rsidR="00790F8B" w:rsidRPr="00E12933">
          <w:rPr>
            <w:rFonts w:ascii="Arial" w:hAnsi="Arial" w:cs="Arial"/>
            <w:sz w:val="20"/>
            <w:szCs w:val="20"/>
          </w:rPr>
          <w:t xml:space="preserve"> </w:t>
        </w:r>
      </w:ins>
      <w:r w:rsidR="00C86B89" w:rsidRPr="00E12933">
        <w:rPr>
          <w:rFonts w:ascii="Arial" w:hAnsi="Arial" w:cs="Arial"/>
          <w:sz w:val="20"/>
          <w:szCs w:val="20"/>
        </w:rPr>
        <w:t xml:space="preserve">thermally </w:t>
      </w:r>
      <w:ins w:id="329" w:author="Kim Wantae" w:date="2023-10-04T15:05:00Z">
        <w:r w:rsidR="001A7FAD">
          <w:rPr>
            <w:rFonts w:ascii="Arial" w:hAnsi="Arial" w:cs="Arial"/>
            <w:sz w:val="20"/>
            <w:szCs w:val="20"/>
          </w:rPr>
          <w:t>anneal</w:t>
        </w:r>
      </w:ins>
      <w:del w:id="330" w:author="Kim Wantae" w:date="2023-10-04T15:05:00Z">
        <w:r w:rsidR="00C86B89" w:rsidRPr="00E12933" w:rsidDel="001A7FAD">
          <w:rPr>
            <w:rFonts w:ascii="Arial" w:hAnsi="Arial" w:cs="Arial"/>
            <w:sz w:val="20"/>
            <w:szCs w:val="20"/>
          </w:rPr>
          <w:delText>sinter</w:delText>
        </w:r>
      </w:del>
      <w:r w:rsidR="00C86B89" w:rsidRPr="00E12933">
        <w:rPr>
          <w:rFonts w:ascii="Arial" w:hAnsi="Arial" w:cs="Arial"/>
          <w:sz w:val="20"/>
          <w:szCs w:val="20"/>
        </w:rPr>
        <w:t>ed</w:t>
      </w:r>
      <w:r w:rsidR="006626D9" w:rsidRPr="00E12933">
        <w:rPr>
          <w:rFonts w:ascii="Arial" w:hAnsi="Arial" w:cs="Arial"/>
          <w:sz w:val="20"/>
          <w:szCs w:val="20"/>
        </w:rPr>
        <w:t xml:space="preserve"> at 160 °C</w:t>
      </w:r>
      <w:del w:id="331" w:author="Perry H Leo" w:date="2023-10-18T10:42:00Z">
        <w:r w:rsidR="006626D9" w:rsidRPr="00E12933" w:rsidDel="00790F8B">
          <w:rPr>
            <w:rFonts w:ascii="Arial" w:hAnsi="Arial" w:cs="Arial"/>
            <w:sz w:val="20"/>
            <w:szCs w:val="20"/>
          </w:rPr>
          <w:delText>,</w:delText>
        </w:r>
      </w:del>
      <w:r w:rsidR="006626D9" w:rsidRPr="00E12933">
        <w:rPr>
          <w:rFonts w:ascii="Arial" w:hAnsi="Arial" w:cs="Arial"/>
          <w:sz w:val="20"/>
          <w:szCs w:val="20"/>
        </w:rPr>
        <w:t xml:space="preserve"> on </w:t>
      </w:r>
      <w:ins w:id="332" w:author="Perry H Leo" w:date="2023-10-18T10:42:00Z">
        <w:r w:rsidR="00790F8B">
          <w:rPr>
            <w:rFonts w:ascii="Arial" w:hAnsi="Arial" w:cs="Arial"/>
            <w:sz w:val="20"/>
            <w:szCs w:val="20"/>
          </w:rPr>
          <w:t xml:space="preserve">a </w:t>
        </w:r>
      </w:ins>
      <w:r w:rsidR="006626D9" w:rsidRPr="00E12933">
        <w:rPr>
          <w:rFonts w:ascii="Arial" w:hAnsi="Arial" w:cs="Arial"/>
          <w:sz w:val="20"/>
          <w:szCs w:val="20"/>
        </w:rPr>
        <w:t>flat silicone substrate or circular micro-post</w:t>
      </w:r>
      <w:r w:rsidR="00C86B89" w:rsidRPr="00E12933">
        <w:rPr>
          <w:rFonts w:ascii="Arial" w:hAnsi="Arial" w:cs="Arial"/>
          <w:sz w:val="20"/>
          <w:szCs w:val="20"/>
        </w:rPr>
        <w:t xml:space="preserve">, </w:t>
      </w:r>
      <w:r w:rsidR="007F632C" w:rsidRPr="00E12933">
        <w:rPr>
          <w:rFonts w:ascii="Arial" w:hAnsi="Arial" w:cs="Arial"/>
          <w:sz w:val="20"/>
          <w:szCs w:val="20"/>
        </w:rPr>
        <w:t xml:space="preserve">an </w:t>
      </w:r>
      <w:r w:rsidR="00BB2CA9" w:rsidRPr="00E12933">
        <w:rPr>
          <w:rFonts w:ascii="Arial" w:hAnsi="Arial" w:cs="Arial"/>
          <w:sz w:val="20"/>
          <w:szCs w:val="20"/>
        </w:rPr>
        <w:t>intriguing concentric semi-toroidal pattern</w:t>
      </w:r>
      <w:r w:rsidR="007F632C" w:rsidRPr="00E12933">
        <w:rPr>
          <w:rFonts w:ascii="Arial" w:hAnsi="Arial" w:cs="Arial"/>
          <w:sz w:val="20"/>
          <w:szCs w:val="20"/>
        </w:rPr>
        <w:t xml:space="preserve"> </w:t>
      </w:r>
      <w:del w:id="333" w:author="Perry H Leo" w:date="2023-10-18T10:42:00Z">
        <w:r w:rsidR="004B6CB6" w:rsidRPr="00E12933" w:rsidDel="00790F8B">
          <w:rPr>
            <w:rFonts w:ascii="Arial" w:hAnsi="Arial" w:cs="Arial"/>
            <w:sz w:val="20"/>
            <w:szCs w:val="20"/>
          </w:rPr>
          <w:delText>are</w:delText>
        </w:r>
        <w:r w:rsidR="007F632C" w:rsidRPr="00E12933" w:rsidDel="00790F8B">
          <w:rPr>
            <w:rFonts w:ascii="Arial" w:hAnsi="Arial" w:cs="Arial"/>
            <w:sz w:val="20"/>
            <w:szCs w:val="20"/>
          </w:rPr>
          <w:delText xml:space="preserve"> </w:delText>
        </w:r>
      </w:del>
      <w:ins w:id="334" w:author="Perry H Leo" w:date="2023-10-18T10:42:00Z">
        <w:r w:rsidR="00790F8B">
          <w:rPr>
            <w:rFonts w:ascii="Arial" w:hAnsi="Arial" w:cs="Arial"/>
            <w:sz w:val="20"/>
            <w:szCs w:val="20"/>
          </w:rPr>
          <w:t>is</w:t>
        </w:r>
        <w:r w:rsidR="00790F8B" w:rsidRPr="00E12933">
          <w:rPr>
            <w:rFonts w:ascii="Arial" w:hAnsi="Arial" w:cs="Arial"/>
            <w:sz w:val="20"/>
            <w:szCs w:val="20"/>
          </w:rPr>
          <w:t xml:space="preserve"> </w:t>
        </w:r>
      </w:ins>
      <w:r w:rsidR="00DD050C" w:rsidRPr="00E12933">
        <w:rPr>
          <w:rFonts w:ascii="Arial" w:hAnsi="Arial" w:cs="Arial"/>
          <w:sz w:val="20"/>
          <w:szCs w:val="20"/>
        </w:rPr>
        <w:t>revealed wi</w:t>
      </w:r>
      <w:r w:rsidR="007F632C" w:rsidRPr="00E12933">
        <w:rPr>
          <w:rFonts w:ascii="Arial" w:hAnsi="Arial" w:cs="Arial"/>
          <w:sz w:val="20"/>
          <w:szCs w:val="20"/>
        </w:rPr>
        <w:t>thin an hour</w:t>
      </w:r>
      <w:r w:rsidR="006626D9" w:rsidRPr="00E12933">
        <w:rPr>
          <w:rFonts w:ascii="Arial" w:hAnsi="Arial" w:cs="Arial"/>
          <w:sz w:val="20"/>
          <w:szCs w:val="20"/>
        </w:rPr>
        <w:t xml:space="preserve"> (Fig. 1c, Fig. S</w:t>
      </w:r>
      <w:r w:rsidR="00332E18">
        <w:rPr>
          <w:rFonts w:ascii="Arial" w:hAnsi="Arial" w:cs="Arial"/>
          <w:sz w:val="20"/>
          <w:szCs w:val="20"/>
        </w:rPr>
        <w:t>3</w:t>
      </w:r>
      <w:r w:rsidR="001B1150" w:rsidRPr="00E12933">
        <w:rPr>
          <w:rFonts w:ascii="Arial" w:hAnsi="Arial" w:cs="Arial"/>
          <w:sz w:val="20"/>
          <w:szCs w:val="20"/>
        </w:rPr>
        <w:t>)</w:t>
      </w:r>
      <w:r w:rsidR="007F632C" w:rsidRPr="00E12933">
        <w:rPr>
          <w:rFonts w:ascii="Arial" w:hAnsi="Arial" w:cs="Arial"/>
          <w:sz w:val="20"/>
          <w:szCs w:val="20"/>
        </w:rPr>
        <w:t xml:space="preserve">. </w:t>
      </w:r>
      <w:r w:rsidR="004B6CB6" w:rsidRPr="00E12933">
        <w:rPr>
          <w:rFonts w:ascii="Arial" w:hAnsi="Arial" w:cs="Arial"/>
          <w:sz w:val="20"/>
          <w:szCs w:val="20"/>
        </w:rPr>
        <w:t xml:space="preserve">Once the </w:t>
      </w:r>
      <w:r w:rsidR="00332E18">
        <w:rPr>
          <w:rFonts w:ascii="Arial" w:hAnsi="Arial" w:cs="Arial"/>
          <w:sz w:val="20"/>
          <w:szCs w:val="20"/>
        </w:rPr>
        <w:t xml:space="preserve">concentric hemi-cylindrical </w:t>
      </w:r>
      <w:r w:rsidR="004B6CB6" w:rsidRPr="00E12933">
        <w:rPr>
          <w:rFonts w:ascii="Arial" w:hAnsi="Arial" w:cs="Arial"/>
          <w:sz w:val="20"/>
          <w:szCs w:val="20"/>
        </w:rPr>
        <w:t>pattern</w:t>
      </w:r>
      <w:r w:rsidR="00332E18">
        <w:rPr>
          <w:rFonts w:ascii="Arial" w:hAnsi="Arial" w:cs="Arial"/>
          <w:sz w:val="20"/>
          <w:szCs w:val="20"/>
        </w:rPr>
        <w:t>s</w:t>
      </w:r>
      <w:r w:rsidR="004B6CB6" w:rsidRPr="00E12933">
        <w:rPr>
          <w:rFonts w:ascii="Arial" w:hAnsi="Arial" w:cs="Arial"/>
          <w:sz w:val="20"/>
          <w:szCs w:val="20"/>
        </w:rPr>
        <w:t xml:space="preserve"> form, they</w:t>
      </w:r>
      <w:r w:rsidR="007F632C" w:rsidRPr="00E12933">
        <w:rPr>
          <w:rFonts w:ascii="Arial" w:hAnsi="Arial" w:cs="Arial"/>
          <w:sz w:val="20"/>
          <w:szCs w:val="20"/>
        </w:rPr>
        <w:t xml:space="preserve"> remain stable </w:t>
      </w:r>
      <w:r w:rsidR="004B6CB6" w:rsidRPr="00E12933">
        <w:rPr>
          <w:rFonts w:ascii="Arial" w:hAnsi="Arial" w:cs="Arial"/>
          <w:sz w:val="20"/>
          <w:szCs w:val="20"/>
        </w:rPr>
        <w:t xml:space="preserve">more than </w:t>
      </w:r>
      <w:r w:rsidR="007F632C" w:rsidRPr="00E12933">
        <w:rPr>
          <w:rFonts w:ascii="Arial" w:hAnsi="Arial" w:cs="Arial"/>
          <w:sz w:val="20"/>
          <w:szCs w:val="20"/>
        </w:rPr>
        <w:t>90 min</w:t>
      </w:r>
      <w:r w:rsidR="004B6CB6" w:rsidRPr="00E12933">
        <w:rPr>
          <w:rFonts w:ascii="Arial" w:hAnsi="Arial" w:cs="Arial"/>
          <w:sz w:val="20"/>
          <w:szCs w:val="20"/>
        </w:rPr>
        <w:t>utes</w:t>
      </w:r>
      <w:r w:rsidR="007F632C" w:rsidRPr="00E12933">
        <w:rPr>
          <w:rFonts w:ascii="Arial" w:hAnsi="Arial" w:cs="Arial"/>
          <w:sz w:val="20"/>
          <w:szCs w:val="20"/>
        </w:rPr>
        <w:t xml:space="preserve"> during the subsequent </w:t>
      </w:r>
      <w:del w:id="335" w:author="Kim Wantae" w:date="2023-10-04T15:06:00Z">
        <w:r w:rsidR="004B6CB6" w:rsidRPr="00E12933" w:rsidDel="001A7FAD">
          <w:rPr>
            <w:rFonts w:ascii="Arial" w:hAnsi="Arial" w:cs="Arial"/>
            <w:sz w:val="20"/>
            <w:szCs w:val="20"/>
          </w:rPr>
          <w:delText>sinter</w:delText>
        </w:r>
      </w:del>
      <w:ins w:id="336" w:author="Kim Wantae" w:date="2023-10-04T15:06:00Z">
        <w:r w:rsidR="001A7FAD">
          <w:rPr>
            <w:rFonts w:ascii="Arial" w:hAnsi="Arial" w:cs="Arial"/>
            <w:sz w:val="20"/>
            <w:szCs w:val="20"/>
          </w:rPr>
          <w:t>anneal</w:t>
        </w:r>
      </w:ins>
      <w:r w:rsidR="004B6CB6" w:rsidRPr="00E12933">
        <w:rPr>
          <w:rFonts w:ascii="Arial" w:hAnsi="Arial" w:cs="Arial"/>
          <w:sz w:val="20"/>
          <w:szCs w:val="20"/>
        </w:rPr>
        <w:t xml:space="preserve">ing </w:t>
      </w:r>
      <w:r w:rsidR="007F632C" w:rsidRPr="00E12933">
        <w:rPr>
          <w:rFonts w:ascii="Arial" w:hAnsi="Arial" w:cs="Arial"/>
          <w:sz w:val="20"/>
          <w:szCs w:val="20"/>
        </w:rPr>
        <w:t>process.</w:t>
      </w:r>
      <w:r w:rsidR="002473AF" w:rsidRPr="00E12933">
        <w:rPr>
          <w:rFonts w:ascii="Arial" w:hAnsi="Arial" w:cs="Arial"/>
          <w:sz w:val="20"/>
          <w:szCs w:val="20"/>
        </w:rPr>
        <w:t xml:space="preserve"> The</w:t>
      </w:r>
      <w:r w:rsidR="00332E18" w:rsidRPr="00E12933">
        <w:rPr>
          <w:rFonts w:ascii="Arial" w:hAnsi="Arial" w:cs="Arial"/>
          <w:sz w:val="20"/>
          <w:szCs w:val="20"/>
        </w:rPr>
        <w:t xml:space="preserve"> </w:t>
      </w:r>
      <w:r w:rsidR="00332E18">
        <w:rPr>
          <w:rFonts w:ascii="Arial" w:hAnsi="Arial" w:cs="Arial"/>
          <w:sz w:val="20"/>
          <w:szCs w:val="20"/>
        </w:rPr>
        <w:t xml:space="preserve">concentric hemi-cylindrical </w:t>
      </w:r>
      <w:r w:rsidR="002473AF" w:rsidRPr="00E12933">
        <w:rPr>
          <w:rFonts w:ascii="Arial" w:hAnsi="Arial" w:cs="Arial"/>
          <w:sz w:val="20"/>
          <w:szCs w:val="20"/>
        </w:rPr>
        <w:t xml:space="preserve">patterns appear to be associated with the internal organization of the TFCD assembly and exhibit a longer-lasting stability compared to the dimple </w:t>
      </w:r>
      <w:r w:rsidR="002473AF" w:rsidRPr="00CC1540">
        <w:rPr>
          <w:rFonts w:ascii="Arial" w:hAnsi="Arial" w:cs="Arial"/>
          <w:sz w:val="20"/>
          <w:szCs w:val="20"/>
        </w:rPr>
        <w:t>structures.</w:t>
      </w:r>
      <w:r w:rsidR="004833F9" w:rsidRPr="00CC1540">
        <w:rPr>
          <w:rFonts w:ascii="Arial" w:hAnsi="Arial" w:cs="Arial"/>
          <w:color w:val="FF0000"/>
          <w:sz w:val="20"/>
          <w:szCs w:val="20"/>
          <w:rPrChange w:id="337" w:author="Kim Wantae" w:date="2023-10-16T21:42:00Z">
            <w:rPr>
              <w:rFonts w:ascii="Arial" w:hAnsi="Arial" w:cs="Arial"/>
              <w:szCs w:val="20"/>
            </w:rPr>
          </w:rPrChange>
        </w:rPr>
        <w:t xml:space="preserve"> </w:t>
      </w:r>
    </w:p>
    <w:p w14:paraId="3B29C239" w14:textId="206F1107" w:rsidR="0026520D" w:rsidRPr="00CC1540" w:rsidDel="00D704CA" w:rsidRDefault="004833F9">
      <w:pPr>
        <w:pStyle w:val="a3"/>
        <w:ind w:left="200" w:right="200" w:firstLineChars="50" w:firstLine="100"/>
        <w:jc w:val="both"/>
        <w:rPr>
          <w:del w:id="338" w:author="PKNU" w:date="2023-09-19T17:52:00Z"/>
          <w:rFonts w:ascii="Arial" w:hAnsi="Arial" w:cs="Arial"/>
          <w:color w:val="000000" w:themeColor="text1"/>
          <w:sz w:val="20"/>
          <w:szCs w:val="20"/>
          <w:rPrChange w:id="339" w:author="Kim Wantae" w:date="2023-10-16T21:42:00Z">
            <w:rPr>
              <w:del w:id="340" w:author="PKNU" w:date="2023-09-19T17:52:00Z"/>
              <w:rFonts w:ascii="Arial" w:hAnsi="Arial" w:cs="Arial"/>
              <w:sz w:val="20"/>
              <w:szCs w:val="20"/>
            </w:rPr>
          </w:rPrChange>
        </w:rPr>
      </w:pPr>
      <w:del w:id="341" w:author="PKNU" w:date="2023-09-19T17:31:00Z">
        <w:r w:rsidRPr="00CC1540" w:rsidDel="008E4830">
          <w:rPr>
            <w:rFonts w:ascii="Arial" w:hAnsi="Arial" w:cs="Arial"/>
            <w:color w:val="000000" w:themeColor="text1"/>
            <w:sz w:val="20"/>
            <w:szCs w:val="20"/>
            <w:rPrChange w:id="342" w:author="Kim Wantae" w:date="2023-10-16T21:42:00Z">
              <w:rPr>
                <w:rFonts w:ascii="Arial" w:hAnsi="Arial" w:cs="Arial"/>
                <w:szCs w:val="20"/>
              </w:rPr>
            </w:rPrChange>
          </w:rPr>
          <w:delText>The dimple</w:delText>
        </w:r>
        <w:r w:rsidR="004E5578" w:rsidRPr="00CC1540" w:rsidDel="008E4830">
          <w:rPr>
            <w:rFonts w:ascii="Arial" w:hAnsi="Arial" w:cs="Arial"/>
            <w:color w:val="000000" w:themeColor="text1"/>
            <w:sz w:val="20"/>
            <w:szCs w:val="20"/>
            <w:rPrChange w:id="343" w:author="Kim Wantae" w:date="2023-10-16T21:42:00Z">
              <w:rPr>
                <w:rFonts w:ascii="Arial" w:hAnsi="Arial" w:cs="Arial"/>
                <w:szCs w:val="20"/>
              </w:rPr>
            </w:rPrChange>
          </w:rPr>
          <w:delText xml:space="preserve"> like defects</w:delText>
        </w:r>
        <w:r w:rsidRPr="00CC1540" w:rsidDel="008E4830">
          <w:rPr>
            <w:rFonts w:ascii="Arial" w:hAnsi="Arial" w:cs="Arial"/>
            <w:color w:val="000000" w:themeColor="text1"/>
            <w:sz w:val="20"/>
            <w:szCs w:val="20"/>
            <w:rPrChange w:id="344" w:author="Kim Wantae" w:date="2023-10-16T21:42:00Z">
              <w:rPr>
                <w:rFonts w:ascii="Arial" w:hAnsi="Arial" w:cs="Arial"/>
                <w:szCs w:val="20"/>
              </w:rPr>
            </w:rPrChange>
          </w:rPr>
          <w:delText xml:space="preserve"> at the center of the TFCDs are </w:delText>
        </w:r>
        <w:r w:rsidR="004E5578" w:rsidRPr="00CC1540" w:rsidDel="008E4830">
          <w:rPr>
            <w:rFonts w:ascii="Arial" w:hAnsi="Arial" w:cs="Arial"/>
            <w:color w:val="000000" w:themeColor="text1"/>
            <w:sz w:val="20"/>
            <w:szCs w:val="20"/>
            <w:rPrChange w:id="345" w:author="Kim Wantae" w:date="2023-10-16T21:42:00Z">
              <w:rPr>
                <w:rFonts w:ascii="Arial" w:hAnsi="Arial" w:cs="Arial"/>
                <w:szCs w:val="20"/>
              </w:rPr>
            </w:rPrChange>
          </w:rPr>
          <w:delText xml:space="preserve">a </w:delText>
        </w:r>
        <w:r w:rsidRPr="00CC1540" w:rsidDel="008E4830">
          <w:rPr>
            <w:rFonts w:ascii="Arial" w:hAnsi="Arial" w:cs="Arial"/>
            <w:color w:val="000000" w:themeColor="text1"/>
            <w:sz w:val="20"/>
            <w:szCs w:val="20"/>
            <w:rPrChange w:id="346" w:author="Kim Wantae" w:date="2023-10-16T21:42:00Z">
              <w:rPr>
                <w:rFonts w:ascii="Arial" w:hAnsi="Arial" w:cs="Arial"/>
                <w:szCs w:val="20"/>
              </w:rPr>
            </w:rPrChange>
          </w:rPr>
          <w:delText>surface-</w:delText>
        </w:r>
        <w:r w:rsidR="004E5578" w:rsidRPr="00CC1540" w:rsidDel="008E4830">
          <w:rPr>
            <w:rFonts w:ascii="Arial" w:hAnsi="Arial" w:cs="Arial"/>
            <w:color w:val="000000" w:themeColor="text1"/>
            <w:sz w:val="20"/>
            <w:szCs w:val="20"/>
            <w:rPrChange w:id="347" w:author="Kim Wantae" w:date="2023-10-16T21:42:00Z">
              <w:rPr>
                <w:rFonts w:ascii="Arial" w:hAnsi="Arial" w:cs="Arial"/>
                <w:szCs w:val="20"/>
              </w:rPr>
            </w:rPrChange>
          </w:rPr>
          <w:delText>frustrated</w:delText>
        </w:r>
        <w:r w:rsidRPr="00CC1540" w:rsidDel="008E4830">
          <w:rPr>
            <w:rFonts w:ascii="Arial" w:hAnsi="Arial" w:cs="Arial"/>
            <w:color w:val="000000" w:themeColor="text1"/>
            <w:sz w:val="20"/>
            <w:szCs w:val="20"/>
            <w:rPrChange w:id="348" w:author="Kim Wantae" w:date="2023-10-16T21:42:00Z">
              <w:rPr>
                <w:rFonts w:ascii="Arial" w:hAnsi="Arial" w:cs="Arial"/>
                <w:szCs w:val="20"/>
              </w:rPr>
            </w:rPrChange>
          </w:rPr>
          <w:delText xml:space="preserve"> </w:delText>
        </w:r>
        <w:r w:rsidR="004E5578" w:rsidRPr="00CC1540" w:rsidDel="008E4830">
          <w:rPr>
            <w:rFonts w:ascii="Arial" w:hAnsi="Arial" w:cs="Arial"/>
            <w:color w:val="000000" w:themeColor="text1"/>
            <w:sz w:val="20"/>
            <w:szCs w:val="20"/>
            <w:rPrChange w:id="349" w:author="Kim Wantae" w:date="2023-10-16T21:42:00Z">
              <w:rPr>
                <w:rFonts w:ascii="Arial" w:hAnsi="Arial" w:cs="Arial"/>
                <w:szCs w:val="20"/>
              </w:rPr>
            </w:rPrChange>
          </w:rPr>
          <w:delText xml:space="preserve">singularity in which director of LC molecules are unable to be defined in three </w:delText>
        </w:r>
        <w:r w:rsidR="00F13D07" w:rsidRPr="00CC1540" w:rsidDel="008E4830">
          <w:rPr>
            <w:rFonts w:ascii="Arial" w:hAnsi="Arial" w:cs="Arial"/>
            <w:color w:val="000000" w:themeColor="text1"/>
            <w:sz w:val="20"/>
            <w:szCs w:val="20"/>
            <w:rPrChange w:id="350" w:author="Kim Wantae" w:date="2023-10-16T21:42:00Z">
              <w:rPr>
                <w:rFonts w:ascii="Arial" w:hAnsi="Arial" w:cs="Arial"/>
                <w:szCs w:val="20"/>
              </w:rPr>
            </w:rPrChange>
          </w:rPr>
          <w:delText>dimensions</w:delText>
        </w:r>
        <w:r w:rsidRPr="00CC1540" w:rsidDel="008E4830">
          <w:rPr>
            <w:rFonts w:ascii="Arial" w:hAnsi="Arial" w:cs="Arial"/>
            <w:color w:val="000000" w:themeColor="text1"/>
            <w:sz w:val="20"/>
            <w:szCs w:val="20"/>
            <w:rPrChange w:id="351" w:author="Kim Wantae" w:date="2023-10-16T21:42:00Z">
              <w:rPr>
                <w:rFonts w:ascii="Arial" w:hAnsi="Arial" w:cs="Arial"/>
                <w:szCs w:val="20"/>
              </w:rPr>
            </w:rPrChange>
          </w:rPr>
          <w:delText xml:space="preserve">. </w:delText>
        </w:r>
        <w:r w:rsidR="002473AF" w:rsidRPr="00CC1540" w:rsidDel="008E4830">
          <w:rPr>
            <w:rFonts w:ascii="Arial" w:hAnsi="Arial" w:cs="Arial"/>
            <w:color w:val="000000" w:themeColor="text1"/>
            <w:sz w:val="20"/>
            <w:szCs w:val="20"/>
            <w:rPrChange w:id="352" w:author="Kim Wantae" w:date="2023-10-16T21:42:00Z">
              <w:rPr>
                <w:rFonts w:ascii="Arial" w:hAnsi="Arial" w:cs="Arial"/>
                <w:szCs w:val="20"/>
              </w:rPr>
            </w:rPrChange>
          </w:rPr>
          <w:delText xml:space="preserve">The arrangement of TFCD dimple arrays is typically hexagonal when deposited on a flat substrate; however, </w:delText>
        </w:r>
        <w:r w:rsidR="001311F0" w:rsidRPr="00CC1540" w:rsidDel="008E4830">
          <w:rPr>
            <w:rFonts w:ascii="Arial" w:hAnsi="Arial" w:cs="Arial"/>
            <w:color w:val="000000" w:themeColor="text1"/>
            <w:sz w:val="20"/>
            <w:szCs w:val="20"/>
            <w:rPrChange w:id="353" w:author="Kim Wantae" w:date="2023-10-16T21:42:00Z">
              <w:rPr>
                <w:rFonts w:ascii="Arial" w:hAnsi="Arial" w:cs="Arial"/>
                <w:szCs w:val="20"/>
              </w:rPr>
            </w:rPrChange>
          </w:rPr>
          <w:delText>the TFCDs</w:delText>
        </w:r>
        <w:r w:rsidR="002473AF" w:rsidRPr="00CC1540" w:rsidDel="008E4830">
          <w:rPr>
            <w:rFonts w:ascii="Arial" w:hAnsi="Arial" w:cs="Arial"/>
            <w:color w:val="000000" w:themeColor="text1"/>
            <w:sz w:val="20"/>
            <w:szCs w:val="20"/>
            <w:rPrChange w:id="354" w:author="Kim Wantae" w:date="2023-10-16T21:42:00Z">
              <w:rPr>
                <w:rFonts w:ascii="Arial" w:hAnsi="Arial" w:cs="Arial"/>
                <w:szCs w:val="20"/>
              </w:rPr>
            </w:rPrChange>
          </w:rPr>
          <w:delText xml:space="preserve"> may exhibit different a</w:delText>
        </w:r>
        <w:r w:rsidR="001311F0" w:rsidRPr="00CC1540" w:rsidDel="008E4830">
          <w:rPr>
            <w:rFonts w:ascii="Arial" w:hAnsi="Arial" w:cs="Arial"/>
            <w:color w:val="000000" w:themeColor="text1"/>
            <w:sz w:val="20"/>
            <w:szCs w:val="20"/>
            <w:rPrChange w:id="355" w:author="Kim Wantae" w:date="2023-10-16T21:42:00Z">
              <w:rPr>
                <w:rFonts w:ascii="Arial" w:hAnsi="Arial" w:cs="Arial"/>
                <w:szCs w:val="20"/>
              </w:rPr>
            </w:rPrChange>
          </w:rPr>
          <w:delText>rrays</w:delText>
        </w:r>
        <w:r w:rsidR="002473AF" w:rsidRPr="00CC1540" w:rsidDel="008E4830">
          <w:rPr>
            <w:rFonts w:ascii="Arial" w:hAnsi="Arial" w:cs="Arial"/>
            <w:color w:val="000000" w:themeColor="text1"/>
            <w:sz w:val="20"/>
            <w:szCs w:val="20"/>
            <w:rPrChange w:id="356" w:author="Kim Wantae" w:date="2023-10-16T21:42:00Z">
              <w:rPr>
                <w:rFonts w:ascii="Arial" w:hAnsi="Arial" w:cs="Arial"/>
                <w:szCs w:val="20"/>
              </w:rPr>
            </w:rPrChange>
          </w:rPr>
          <w:delText xml:space="preserve"> depending on geometr</w:delText>
        </w:r>
        <w:r w:rsidR="001311F0" w:rsidRPr="00CC1540" w:rsidDel="008E4830">
          <w:rPr>
            <w:rFonts w:ascii="Arial" w:hAnsi="Arial" w:cs="Arial"/>
            <w:color w:val="000000" w:themeColor="text1"/>
            <w:sz w:val="20"/>
            <w:szCs w:val="20"/>
            <w:rPrChange w:id="357" w:author="Kim Wantae" w:date="2023-10-16T21:42:00Z">
              <w:rPr>
                <w:rFonts w:ascii="Arial" w:hAnsi="Arial" w:cs="Arial"/>
                <w:szCs w:val="20"/>
              </w:rPr>
            </w:rPrChange>
          </w:rPr>
          <w:delText>ies</w:delText>
        </w:r>
        <w:r w:rsidR="002473AF" w:rsidRPr="00CC1540" w:rsidDel="008E4830">
          <w:rPr>
            <w:rFonts w:ascii="Arial" w:hAnsi="Arial" w:cs="Arial"/>
            <w:color w:val="000000" w:themeColor="text1"/>
            <w:sz w:val="20"/>
            <w:szCs w:val="20"/>
            <w:rPrChange w:id="358" w:author="Kim Wantae" w:date="2023-10-16T21:42:00Z">
              <w:rPr>
                <w:rFonts w:ascii="Arial" w:hAnsi="Arial" w:cs="Arial"/>
                <w:szCs w:val="20"/>
              </w:rPr>
            </w:rPrChange>
          </w:rPr>
          <w:delText xml:space="preserve"> of substrate</w:delText>
        </w:r>
        <w:r w:rsidR="001311F0" w:rsidRPr="00CC1540" w:rsidDel="008E4830">
          <w:rPr>
            <w:rFonts w:ascii="Arial" w:hAnsi="Arial" w:cs="Arial"/>
            <w:color w:val="000000" w:themeColor="text1"/>
            <w:sz w:val="20"/>
            <w:szCs w:val="20"/>
            <w:rPrChange w:id="359" w:author="Kim Wantae" w:date="2023-10-16T21:42:00Z">
              <w:rPr>
                <w:rFonts w:ascii="Arial" w:hAnsi="Arial" w:cs="Arial"/>
                <w:szCs w:val="20"/>
              </w:rPr>
            </w:rPrChange>
          </w:rPr>
          <w:delText>s, such as channel and micro-posts</w:delText>
        </w:r>
        <w:r w:rsidR="002473AF" w:rsidRPr="00CC1540" w:rsidDel="008E4830">
          <w:rPr>
            <w:rFonts w:ascii="Arial" w:hAnsi="Arial" w:cs="Arial"/>
            <w:color w:val="000000" w:themeColor="text1"/>
            <w:sz w:val="20"/>
            <w:szCs w:val="20"/>
            <w:rPrChange w:id="360" w:author="Kim Wantae" w:date="2023-10-16T21:42:00Z">
              <w:rPr>
                <w:rFonts w:ascii="Arial" w:hAnsi="Arial" w:cs="Arial"/>
                <w:szCs w:val="20"/>
              </w:rPr>
            </w:rPrChange>
          </w:rPr>
          <w:delText>.</w:delText>
        </w:r>
        <w:r w:rsidRPr="00CC1540" w:rsidDel="008E4830">
          <w:rPr>
            <w:rFonts w:ascii="Arial" w:hAnsi="Arial" w:cs="Arial"/>
            <w:color w:val="000000" w:themeColor="text1"/>
            <w:sz w:val="20"/>
            <w:szCs w:val="20"/>
            <w:rPrChange w:id="361" w:author="Kim Wantae" w:date="2023-10-16T21:42:00Z">
              <w:rPr>
                <w:rFonts w:ascii="Arial" w:hAnsi="Arial" w:cs="Arial"/>
                <w:szCs w:val="20"/>
              </w:rPr>
            </w:rPrChange>
          </w:rPr>
          <w:fldChar w:fldCharType="begin">
            <w:fldData xml:space="preserve">PEVuZE5vdGU+PENpdGU+PEF1dGhvcj5Ib25nbGF3YW48L0F1dGhvcj48WWVhcj4yMDExPC9ZZWFy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</w:fldData>
          </w:fldChar>
        </w:r>
        <w:r w:rsidR="002473AF" w:rsidRPr="00CC1540" w:rsidDel="008E4830">
          <w:rPr>
            <w:rFonts w:ascii="Arial" w:hAnsi="Arial" w:cs="Arial"/>
            <w:color w:val="000000" w:themeColor="text1"/>
            <w:sz w:val="20"/>
            <w:szCs w:val="20"/>
            <w:rPrChange w:id="362" w:author="Kim Wantae" w:date="2023-10-16T21:42:00Z">
              <w:rPr>
                <w:rFonts w:ascii="Arial" w:hAnsi="Arial" w:cs="Arial"/>
                <w:szCs w:val="20"/>
              </w:rPr>
            </w:rPrChange>
          </w:rPr>
          <w:delInstrText xml:space="preserve"> ADDIN EN.CITE </w:delInstrText>
        </w:r>
        <w:r w:rsidR="002473AF" w:rsidRPr="00CC1540" w:rsidDel="008E4830">
          <w:rPr>
            <w:rFonts w:ascii="Arial" w:hAnsi="Arial" w:cs="Arial"/>
            <w:color w:val="000000" w:themeColor="text1"/>
            <w:sz w:val="20"/>
            <w:szCs w:val="20"/>
            <w:rPrChange w:id="363" w:author="Kim Wantae" w:date="2023-10-16T21:42:00Z">
              <w:rPr>
                <w:rFonts w:ascii="Arial" w:hAnsi="Arial" w:cs="Arial"/>
                <w:szCs w:val="20"/>
              </w:rPr>
            </w:rPrChange>
          </w:rPr>
          <w:fldChar w:fldCharType="begin">
            <w:fldData xml:space="preserve">PEVuZE5vdGU+PENpdGU+PEF1dGhvcj5Ib25nbGF3YW48L0F1dGhvcj48WWVhcj4yMDExPC9ZZWFy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</w:fldData>
          </w:fldChar>
        </w:r>
        <w:r w:rsidR="002473AF" w:rsidRPr="00CC1540" w:rsidDel="008E4830">
          <w:rPr>
            <w:rFonts w:ascii="Arial" w:hAnsi="Arial" w:cs="Arial"/>
            <w:color w:val="000000" w:themeColor="text1"/>
            <w:sz w:val="20"/>
            <w:szCs w:val="20"/>
            <w:rPrChange w:id="364" w:author="Kim Wantae" w:date="2023-10-16T21:42:00Z">
              <w:rPr>
                <w:rFonts w:ascii="Arial" w:hAnsi="Arial" w:cs="Arial"/>
                <w:szCs w:val="20"/>
              </w:rPr>
            </w:rPrChange>
          </w:rPr>
          <w:delInstrText xml:space="preserve"> ADDIN EN.CITE.DATA </w:delInstrText>
        </w:r>
        <w:r w:rsidR="002473AF" w:rsidRPr="00204347" w:rsidDel="008E4830">
          <w:rPr>
            <w:rFonts w:ascii="Arial" w:hAnsi="Arial" w:cs="Arial"/>
            <w:color w:val="000000" w:themeColor="text1"/>
            <w:szCs w:val="20"/>
          </w:rPr>
        </w:r>
        <w:r w:rsidR="002473AF" w:rsidRPr="00CC1540" w:rsidDel="008E4830">
          <w:rPr>
            <w:rFonts w:ascii="Arial" w:hAnsi="Arial" w:cs="Arial"/>
            <w:color w:val="000000" w:themeColor="text1"/>
            <w:sz w:val="20"/>
            <w:szCs w:val="20"/>
            <w:rPrChange w:id="365" w:author="Kim Wantae" w:date="2023-10-16T21:42:00Z">
              <w:rPr>
                <w:rFonts w:ascii="Arial" w:hAnsi="Arial" w:cs="Arial"/>
                <w:szCs w:val="20"/>
              </w:rPr>
            </w:rPrChange>
          </w:rPr>
          <w:fldChar w:fldCharType="end"/>
        </w:r>
        <w:r w:rsidRPr="00204347" w:rsidDel="008E4830">
          <w:rPr>
            <w:rFonts w:ascii="Arial" w:hAnsi="Arial" w:cs="Arial"/>
            <w:color w:val="000000" w:themeColor="text1"/>
            <w:szCs w:val="20"/>
          </w:rPr>
        </w:r>
        <w:r w:rsidRPr="00CC1540" w:rsidDel="008E4830">
          <w:rPr>
            <w:rFonts w:ascii="Arial" w:hAnsi="Arial" w:cs="Arial"/>
            <w:color w:val="000000" w:themeColor="text1"/>
            <w:sz w:val="20"/>
            <w:szCs w:val="20"/>
            <w:rPrChange w:id="366" w:author="Kim Wantae" w:date="2023-10-16T21:42:00Z">
              <w:rPr>
                <w:rFonts w:ascii="Arial" w:hAnsi="Arial" w:cs="Arial"/>
                <w:szCs w:val="20"/>
              </w:rPr>
            </w:rPrChange>
          </w:rPr>
          <w:fldChar w:fldCharType="separate"/>
        </w:r>
        <w:r w:rsidR="002473AF" w:rsidRPr="00CC1540" w:rsidDel="008E4830">
          <w:rPr>
            <w:rFonts w:ascii="Arial" w:hAnsi="Arial" w:cs="Arial"/>
            <w:color w:val="000000" w:themeColor="text1"/>
            <w:sz w:val="20"/>
            <w:szCs w:val="20"/>
            <w:rPrChange w:id="367" w:author="Kim Wantae" w:date="2023-10-16T21:42:00Z">
              <w:rPr>
                <w:rFonts w:ascii="Arial" w:hAnsi="Arial" w:cs="Arial"/>
                <w:szCs w:val="20"/>
              </w:rPr>
            </w:rPrChange>
          </w:rPr>
          <w:delText>(23, 40-42)</w:delText>
        </w:r>
        <w:r w:rsidRPr="00CC1540" w:rsidDel="008E4830">
          <w:rPr>
            <w:rFonts w:ascii="Arial" w:hAnsi="Arial" w:cs="Arial"/>
            <w:color w:val="000000" w:themeColor="text1"/>
            <w:sz w:val="20"/>
            <w:szCs w:val="20"/>
            <w:rPrChange w:id="368" w:author="Kim Wantae" w:date="2023-10-16T21:42:00Z">
              <w:rPr>
                <w:rFonts w:ascii="Arial" w:hAnsi="Arial" w:cs="Arial"/>
                <w:szCs w:val="20"/>
              </w:rPr>
            </w:rPrChange>
          </w:rPr>
          <w:fldChar w:fldCharType="end"/>
        </w:r>
        <w:r w:rsidRPr="00CC1540" w:rsidDel="008E4830">
          <w:rPr>
            <w:rFonts w:ascii="Arial" w:hAnsi="Arial" w:cs="Arial"/>
            <w:color w:val="000000" w:themeColor="text1"/>
            <w:sz w:val="20"/>
            <w:szCs w:val="20"/>
            <w:rPrChange w:id="369" w:author="Kim Wantae" w:date="2023-10-16T21:42:00Z">
              <w:rPr>
                <w:rFonts w:ascii="Arial" w:hAnsi="Arial" w:cs="Arial"/>
                <w:szCs w:val="20"/>
              </w:rPr>
            </w:rPrChange>
          </w:rPr>
          <w:delText xml:space="preserve"> Array</w:delText>
        </w:r>
        <w:r w:rsidR="00B37C6B" w:rsidRPr="00CC1540" w:rsidDel="008E4830">
          <w:rPr>
            <w:rFonts w:ascii="Arial" w:hAnsi="Arial" w:cs="Arial"/>
            <w:color w:val="000000" w:themeColor="text1"/>
            <w:sz w:val="20"/>
            <w:szCs w:val="20"/>
            <w:rPrChange w:id="370" w:author="Kim Wantae" w:date="2023-10-16T21:42:00Z">
              <w:rPr>
                <w:rFonts w:ascii="Arial" w:hAnsi="Arial" w:cs="Arial"/>
                <w:szCs w:val="20"/>
              </w:rPr>
            </w:rPrChange>
          </w:rPr>
          <w:delText xml:space="preserve">s </w:delText>
        </w:r>
        <w:r w:rsidRPr="00CC1540" w:rsidDel="008E4830">
          <w:rPr>
            <w:rFonts w:ascii="Arial" w:hAnsi="Arial" w:cs="Arial"/>
            <w:color w:val="000000" w:themeColor="text1"/>
            <w:sz w:val="20"/>
            <w:szCs w:val="20"/>
            <w:rPrChange w:id="371" w:author="Kim Wantae" w:date="2023-10-16T21:42:00Z">
              <w:rPr>
                <w:rFonts w:ascii="Arial" w:hAnsi="Arial" w:cs="Arial"/>
                <w:szCs w:val="20"/>
              </w:rPr>
            </w:rPrChange>
          </w:rPr>
          <w:delText xml:space="preserve">of TFCDs </w:delText>
        </w:r>
        <w:r w:rsidR="00B37C6B" w:rsidRPr="00CC1540" w:rsidDel="008E4830">
          <w:rPr>
            <w:rFonts w:ascii="Arial" w:hAnsi="Arial" w:cs="Arial"/>
            <w:color w:val="000000" w:themeColor="text1"/>
            <w:sz w:val="20"/>
            <w:szCs w:val="20"/>
            <w:rPrChange w:id="372" w:author="Kim Wantae" w:date="2023-10-16T21:42:00Z">
              <w:rPr>
                <w:rFonts w:ascii="Arial" w:hAnsi="Arial" w:cs="Arial"/>
                <w:szCs w:val="20"/>
              </w:rPr>
            </w:rPrChange>
          </w:rPr>
          <w:delText>can be determined with</w:delText>
        </w:r>
        <w:r w:rsidRPr="00CC1540" w:rsidDel="008E4830">
          <w:rPr>
            <w:rFonts w:ascii="Arial" w:hAnsi="Arial" w:cs="Arial"/>
            <w:color w:val="000000" w:themeColor="text1"/>
            <w:sz w:val="20"/>
            <w:szCs w:val="20"/>
            <w:rPrChange w:id="373" w:author="Kim Wantae" w:date="2023-10-16T21:42:00Z">
              <w:rPr>
                <w:rFonts w:ascii="Arial" w:hAnsi="Arial" w:cs="Arial"/>
                <w:szCs w:val="20"/>
              </w:rPr>
            </w:rPrChange>
          </w:rPr>
          <w:delText xml:space="preserve"> </w:delText>
        </w:r>
        <w:r w:rsidR="00B37C6B" w:rsidRPr="00CC1540" w:rsidDel="008E4830">
          <w:rPr>
            <w:rFonts w:ascii="Arial" w:hAnsi="Arial" w:cs="Arial"/>
            <w:color w:val="000000" w:themeColor="text1"/>
            <w:sz w:val="20"/>
            <w:szCs w:val="20"/>
            <w:rPrChange w:id="374" w:author="Kim Wantae" w:date="2023-10-16T21:42:00Z">
              <w:rPr>
                <w:rFonts w:ascii="Arial" w:hAnsi="Arial" w:cs="Arial"/>
                <w:szCs w:val="20"/>
              </w:rPr>
            </w:rPrChange>
          </w:rPr>
          <w:delText xml:space="preserve">a </w:delText>
        </w:r>
        <w:r w:rsidRPr="00CC1540" w:rsidDel="008E4830">
          <w:rPr>
            <w:rFonts w:ascii="Arial" w:hAnsi="Arial" w:cs="Arial"/>
            <w:color w:val="000000" w:themeColor="text1"/>
            <w:sz w:val="20"/>
            <w:szCs w:val="20"/>
            <w:rPrChange w:id="375" w:author="Kim Wantae" w:date="2023-10-16T21:42:00Z">
              <w:rPr>
                <w:rFonts w:ascii="Arial" w:hAnsi="Arial" w:cs="Arial"/>
                <w:szCs w:val="20"/>
              </w:rPr>
            </w:rPrChange>
          </w:rPr>
          <w:delText>complex interplay between the elastic energy caused by the curvature of the LC layer and the surface energies of the air-LC and substrate-LC interfaces.</w:delText>
        </w:r>
        <w:r w:rsidR="00EB1715" w:rsidRPr="00CC1540" w:rsidDel="008E4830">
          <w:rPr>
            <w:rFonts w:ascii="Arial" w:hAnsi="Arial" w:cs="Arial"/>
            <w:color w:val="000000" w:themeColor="text1"/>
            <w:sz w:val="20"/>
            <w:szCs w:val="20"/>
            <w:rPrChange w:id="376" w:author="Kim Wantae" w:date="2023-10-16T21:42:00Z">
              <w:rPr>
                <w:rFonts w:ascii="Arial" w:hAnsi="Arial" w:cs="Arial"/>
                <w:szCs w:val="20"/>
              </w:rPr>
            </w:rPrChange>
          </w:rPr>
          <w:delText xml:space="preserve"> </w:delText>
        </w:r>
      </w:del>
    </w:p>
    <w:p w14:paraId="1738A5BE" w14:textId="7BD48E0B" w:rsidR="00D704CA" w:rsidRPr="00CC1540" w:rsidDel="00EB6332" w:rsidRDefault="00D704CA">
      <w:pPr>
        <w:pStyle w:val="a3"/>
        <w:ind w:left="200" w:right="200" w:firstLineChars="50" w:firstLine="100"/>
        <w:jc w:val="both"/>
        <w:rPr>
          <w:del w:id="377" w:author="PKNU" w:date="2023-09-19T17:57:00Z"/>
          <w:rFonts w:ascii="Arial" w:hAnsi="Arial" w:cs="Arial"/>
          <w:sz w:val="20"/>
          <w:szCs w:val="20"/>
        </w:rPr>
        <w:pPrChange w:id="378" w:author="PKNU" w:date="2023-09-19T17:52:00Z">
          <w:pPr>
            <w:pStyle w:val="a3"/>
            <w:jc w:val="both"/>
          </w:pPr>
        </w:pPrChange>
      </w:pPr>
      <w:ins w:id="379" w:author="PKNU" w:date="2023-09-19T17:52:00Z">
        <w:r w:rsidRPr="00CC1540">
          <w:rPr>
            <w:rFonts w:ascii="Arial" w:hAnsi="Arial" w:cs="Arial"/>
            <w:color w:val="000000" w:themeColor="text1"/>
            <w:sz w:val="20"/>
            <w:szCs w:val="20"/>
            <w:rPrChange w:id="380" w:author="Kim Wantae" w:date="2023-10-16T21:42:00Z">
              <w:rPr>
                <w:rFonts w:ascii="Arial" w:hAnsi="Arial" w:cs="Arial"/>
                <w:color w:val="FF0000"/>
                <w:szCs w:val="20"/>
              </w:rPr>
            </w:rPrChange>
          </w:rPr>
          <w:t>T</w:t>
        </w:r>
      </w:ins>
      <w:del w:id="381" w:author="PKNU" w:date="2023-09-19T17:50:00Z">
        <w:r w:rsidR="002473AF" w:rsidRPr="00CC1540" w:rsidDel="00D704CA">
          <w:rPr>
            <w:rFonts w:ascii="Arial" w:hAnsi="Arial" w:cs="Arial"/>
            <w:color w:val="000000" w:themeColor="text1"/>
            <w:sz w:val="20"/>
            <w:szCs w:val="20"/>
            <w:rPrChange w:id="382" w:author="Kim Wantae" w:date="2023-10-16T21:42:00Z">
              <w:rPr>
                <w:rFonts w:ascii="Arial" w:hAnsi="Arial" w:cs="Arial"/>
                <w:color w:val="FF0000"/>
                <w:szCs w:val="20"/>
              </w:rPr>
            </w:rPrChange>
          </w:rPr>
          <w:delText xml:space="preserve">To </w:delText>
        </w:r>
      </w:del>
      <w:ins w:id="383" w:author="PKNU" w:date="2023-09-19T17:50:00Z">
        <w:r w:rsidRPr="00CC1540">
          <w:rPr>
            <w:rFonts w:ascii="Arial" w:hAnsi="Arial" w:cs="Arial"/>
            <w:color w:val="000000" w:themeColor="text1"/>
            <w:sz w:val="20"/>
            <w:szCs w:val="20"/>
            <w:rPrChange w:id="384" w:author="Kim Wantae" w:date="2023-10-16T21:42:00Z">
              <w:rPr>
                <w:rFonts w:ascii="Arial" w:hAnsi="Arial" w:cs="Arial"/>
                <w:color w:val="FF0000"/>
                <w:szCs w:val="20"/>
              </w:rPr>
            </w:rPrChange>
          </w:rPr>
          <w:t xml:space="preserve">o </w:t>
        </w:r>
      </w:ins>
      <w:del w:id="385" w:author="Kim Wantae" w:date="2023-10-04T15:22:00Z">
        <w:r w:rsidR="002473AF" w:rsidRPr="00CC1540" w:rsidDel="00183A8E">
          <w:rPr>
            <w:rFonts w:ascii="Arial" w:hAnsi="Arial" w:cs="Arial"/>
            <w:color w:val="000000" w:themeColor="text1"/>
            <w:sz w:val="20"/>
            <w:szCs w:val="20"/>
            <w:rPrChange w:id="386" w:author="Kim Wantae" w:date="2023-10-16T21:42:00Z">
              <w:rPr>
                <w:rFonts w:ascii="Arial" w:hAnsi="Arial" w:cs="Arial"/>
                <w:color w:val="FF0000"/>
                <w:szCs w:val="20"/>
              </w:rPr>
            </w:rPrChange>
          </w:rPr>
          <w:delText>analyze</w:delText>
        </w:r>
      </w:del>
      <w:ins w:id="387" w:author="Kim Wantae" w:date="2023-10-04T15:22:00Z">
        <w:r w:rsidR="00183A8E" w:rsidRPr="00CC1540">
          <w:rPr>
            <w:rFonts w:ascii="Arial" w:hAnsi="Arial" w:cs="Arial"/>
            <w:color w:val="000000" w:themeColor="text1"/>
            <w:sz w:val="20"/>
            <w:szCs w:val="20"/>
            <w:rPrChange w:id="388" w:author="Kim Wantae" w:date="2023-10-16T21:42:00Z">
              <w:rPr>
                <w:rFonts w:ascii="Arial" w:hAnsi="Arial" w:cs="Arial"/>
                <w:color w:val="FF0000"/>
                <w:szCs w:val="20"/>
              </w:rPr>
            </w:rPrChange>
          </w:rPr>
          <w:t>analyze</w:t>
        </w:r>
      </w:ins>
      <w:r w:rsidR="002473AF" w:rsidRPr="00B82ED6">
        <w:rPr>
          <w:rFonts w:ascii="Arial" w:hAnsi="Arial" w:cs="Arial"/>
          <w:color w:val="000000" w:themeColor="text1"/>
          <w:szCs w:val="20"/>
          <w:rPrChange w:id="389" w:author="Kim Wantae" w:date="2023-10-16T20:33:00Z">
            <w:rPr>
              <w:rFonts w:ascii="Arial" w:hAnsi="Arial" w:cs="Arial"/>
              <w:color w:val="FF0000"/>
              <w:szCs w:val="20"/>
            </w:rPr>
          </w:rPrChange>
        </w:rPr>
        <w:t xml:space="preserve"> </w:t>
      </w:r>
      <w:r w:rsidR="002473AF" w:rsidRPr="00E12933">
        <w:rPr>
          <w:rFonts w:ascii="Arial" w:hAnsi="Arial" w:cs="Arial"/>
          <w:sz w:val="20"/>
          <w:szCs w:val="20"/>
        </w:rPr>
        <w:t xml:space="preserve">the distinctive structures formed </w:t>
      </w:r>
      <w:del w:id="390" w:author="PKNU" w:date="2023-09-19T17:28:00Z">
        <w:r w:rsidR="002473AF" w:rsidRPr="00E12933" w:rsidDel="008E4830">
          <w:rPr>
            <w:rFonts w:ascii="Arial" w:hAnsi="Arial" w:cs="Arial"/>
            <w:sz w:val="20"/>
            <w:szCs w:val="20"/>
          </w:rPr>
          <w:delText xml:space="preserve">during </w:delText>
        </w:r>
      </w:del>
      <w:ins w:id="391" w:author="PKNU" w:date="2023-09-19T17:28:00Z">
        <w:r w:rsidR="008E4830">
          <w:rPr>
            <w:rFonts w:ascii="Arial" w:hAnsi="Arial" w:cs="Arial"/>
            <w:sz w:val="20"/>
            <w:szCs w:val="20"/>
          </w:rPr>
          <w:t>from</w:t>
        </w:r>
        <w:r w:rsidR="008E4830" w:rsidRPr="00E12933">
          <w:rPr>
            <w:rFonts w:ascii="Arial" w:hAnsi="Arial" w:cs="Arial"/>
            <w:sz w:val="20"/>
            <w:szCs w:val="20"/>
          </w:rPr>
          <w:t xml:space="preserve"> </w:t>
        </w:r>
      </w:ins>
      <w:r w:rsidR="002473AF" w:rsidRPr="00E12933">
        <w:rPr>
          <w:rFonts w:ascii="Arial" w:hAnsi="Arial" w:cs="Arial"/>
          <w:sz w:val="20"/>
          <w:szCs w:val="20"/>
        </w:rPr>
        <w:t xml:space="preserve">the sublimation process, it is essential to perform energy analysis of the changes occurring at the surface. The surface curvature of the </w:t>
      </w:r>
      <w:ins w:id="392" w:author="PKNU" w:date="2023-09-19T17:55:00Z">
        <w:r w:rsidRPr="00CF7F91">
          <w:rPr>
            <w:rFonts w:ascii="Arial" w:hAnsi="Arial" w:cs="Arial"/>
            <w:sz w:val="20"/>
            <w:szCs w:val="20"/>
            <w:rPrChange w:id="393" w:author="PKNU" w:date="2023-09-20T14:19:00Z">
              <w:rPr>
                <w:rFonts w:ascii="맑은 고딕" w:eastAsia="맑은 고딕" w:hAnsi="맑은 고딕" w:cs="맑은 고딕"/>
                <w:szCs w:val="20"/>
              </w:rPr>
            </w:rPrChange>
          </w:rPr>
          <w:t>TFCD consisting of Y002</w:t>
        </w:r>
      </w:ins>
      <w:del w:id="394" w:author="PKNU" w:date="2023-09-19T17:27:00Z">
        <w:r w:rsidR="008E4830" w:rsidDel="008E4830">
          <w:rPr>
            <w:rFonts w:ascii="Arial" w:hAnsi="Arial" w:cs="Arial"/>
            <w:sz w:val="20"/>
            <w:szCs w:val="20"/>
          </w:rPr>
          <w:delText>LC</w:delText>
        </w:r>
        <w:r w:rsidR="002473AF" w:rsidRPr="00E12933" w:rsidDel="008E4830">
          <w:rPr>
            <w:rFonts w:ascii="Arial" w:hAnsi="Arial" w:cs="Arial"/>
            <w:sz w:val="20"/>
            <w:szCs w:val="20"/>
          </w:rPr>
          <w:delText xml:space="preserve"> </w:delText>
        </w:r>
      </w:del>
      <w:ins w:id="395" w:author="PKNU" w:date="2023-09-19T17:55:00Z">
        <w:r>
          <w:rPr>
            <w:rFonts w:ascii="Arial" w:hAnsi="Arial" w:cs="Arial"/>
            <w:sz w:val="20"/>
            <w:szCs w:val="20"/>
          </w:rPr>
          <w:t xml:space="preserve"> </w:t>
        </w:r>
      </w:ins>
      <w:r w:rsidR="002473AF" w:rsidRPr="00E12933">
        <w:rPr>
          <w:rFonts w:ascii="Arial" w:hAnsi="Arial" w:cs="Arial"/>
          <w:sz w:val="20"/>
          <w:szCs w:val="20"/>
        </w:rPr>
        <w:t>plays a</w:t>
      </w:r>
      <w:ins w:id="396" w:author="PKNU" w:date="2023-09-19T17:27:00Z">
        <w:r w:rsidR="008E4830">
          <w:rPr>
            <w:rFonts w:ascii="Arial" w:hAnsi="Arial" w:cs="Arial"/>
            <w:sz w:val="20"/>
            <w:szCs w:val="20"/>
          </w:rPr>
          <w:t>n important</w:t>
        </w:r>
      </w:ins>
      <w:del w:id="397" w:author="PKNU" w:date="2023-09-19T17:27:00Z">
        <w:r w:rsidR="002473AF" w:rsidRPr="00E12933" w:rsidDel="008E4830">
          <w:rPr>
            <w:rFonts w:ascii="Arial" w:hAnsi="Arial" w:cs="Arial"/>
            <w:sz w:val="20"/>
            <w:szCs w:val="20"/>
          </w:rPr>
          <w:delText xml:space="preserve"> vital</w:delText>
        </w:r>
      </w:del>
      <w:r w:rsidR="002473AF" w:rsidRPr="00E12933">
        <w:rPr>
          <w:rFonts w:ascii="Arial" w:hAnsi="Arial" w:cs="Arial"/>
          <w:sz w:val="20"/>
          <w:szCs w:val="20"/>
        </w:rPr>
        <w:t xml:space="preserve"> role in describing the sublimation or evaporation rates</w:t>
      </w:r>
      <w:del w:id="398" w:author="PKNU" w:date="2023-09-19T17:55:00Z">
        <w:r w:rsidR="002473AF" w:rsidRPr="00E12933" w:rsidDel="00EB6332">
          <w:rPr>
            <w:rFonts w:ascii="Arial" w:hAnsi="Arial" w:cs="Arial"/>
            <w:sz w:val="20"/>
            <w:szCs w:val="20"/>
          </w:rPr>
          <w:delText>, and the same holds true for Y002 containing TFCDs</w:delText>
        </w:r>
      </w:del>
      <w:r w:rsidR="002473AF" w:rsidRPr="00E12933">
        <w:rPr>
          <w:rFonts w:ascii="Arial" w:hAnsi="Arial" w:cs="Arial"/>
          <w:sz w:val="20"/>
          <w:szCs w:val="20"/>
        </w:rPr>
        <w:t xml:space="preserve">. </w:t>
      </w:r>
      <w:ins w:id="399" w:author="PKNU" w:date="2023-09-19T18:14:00Z">
        <w:r w:rsidR="003C4A97" w:rsidRPr="00CF7F91">
          <w:rPr>
            <w:rFonts w:ascii="Arial" w:hAnsi="Arial" w:cs="Arial"/>
            <w:sz w:val="20"/>
            <w:szCs w:val="20"/>
            <w:rPrChange w:id="400" w:author="PKNU" w:date="2023-09-20T14:19:00Z">
              <w:rPr>
                <w:rFonts w:ascii="맑은 고딕" w:eastAsia="맑은 고딕" w:hAnsi="맑은 고딕" w:cs="맑은 고딕"/>
                <w:szCs w:val="20"/>
              </w:rPr>
            </w:rPrChange>
          </w:rPr>
          <w:t xml:space="preserve">For this, </w:t>
        </w:r>
      </w:ins>
      <w:ins w:id="401" w:author="PKNU" w:date="2023-09-19T18:16:00Z">
        <w:r w:rsidR="00C95940">
          <w:rPr>
            <w:rFonts w:ascii="Arial" w:hAnsi="Arial" w:cs="Arial"/>
            <w:sz w:val="20"/>
            <w:szCs w:val="20"/>
          </w:rPr>
          <w:t>with micro-pillars su</w:t>
        </w:r>
      </w:ins>
      <w:ins w:id="402" w:author="PKNU" w:date="2023-09-19T18:17:00Z">
        <w:r w:rsidR="00C95940">
          <w:rPr>
            <w:rFonts w:ascii="Arial" w:hAnsi="Arial" w:cs="Arial"/>
            <w:sz w:val="20"/>
            <w:szCs w:val="20"/>
          </w:rPr>
          <w:t xml:space="preserve">bstrate, </w:t>
        </w:r>
      </w:ins>
      <w:ins w:id="403" w:author="PKNU" w:date="2023-09-19T18:14:00Z">
        <w:r w:rsidR="003C4A97" w:rsidRPr="003C4A97">
          <w:rPr>
            <w:rFonts w:ascii="Arial" w:hAnsi="Arial" w:cs="Arial"/>
            <w:sz w:val="20"/>
            <w:szCs w:val="20"/>
          </w:rPr>
          <w:t xml:space="preserve">a single TFCD </w:t>
        </w:r>
        <w:r w:rsidR="003C4A97">
          <w:rPr>
            <w:rFonts w:ascii="Arial" w:hAnsi="Arial" w:cs="Arial"/>
            <w:sz w:val="20"/>
            <w:szCs w:val="20"/>
          </w:rPr>
          <w:t xml:space="preserve">is isolated </w:t>
        </w:r>
      </w:ins>
      <w:ins w:id="404" w:author="PKNU" w:date="2023-09-19T18:13:00Z">
        <w:r w:rsidR="003C4A97" w:rsidRPr="003C4A97">
          <w:rPr>
            <w:rFonts w:ascii="Arial" w:hAnsi="Arial" w:cs="Arial"/>
            <w:sz w:val="20"/>
            <w:szCs w:val="20"/>
          </w:rPr>
          <w:t>from the TFCDs film</w:t>
        </w:r>
      </w:ins>
      <w:ins w:id="405" w:author="PKNU" w:date="2023-09-19T18:14:00Z">
        <w:r w:rsidR="003C4A97">
          <w:rPr>
            <w:rFonts w:ascii="Arial" w:hAnsi="Arial" w:cs="Arial"/>
            <w:sz w:val="20"/>
            <w:szCs w:val="20"/>
          </w:rPr>
          <w:t xml:space="preserve"> </w:t>
        </w:r>
        <w:r w:rsidR="003C4A97">
          <w:rPr>
            <w:rFonts w:ascii="Arial" w:hAnsi="Arial" w:cs="Arial"/>
            <w:sz w:val="20"/>
            <w:szCs w:val="20"/>
          </w:rPr>
          <w:lastRenderedPageBreak/>
          <w:t>to observe</w:t>
        </w:r>
      </w:ins>
      <w:ins w:id="406" w:author="PKNU" w:date="2023-09-19T18:13:00Z">
        <w:r w:rsidR="003C4A97" w:rsidRPr="003C4A97">
          <w:rPr>
            <w:rFonts w:ascii="Arial" w:hAnsi="Arial" w:cs="Arial"/>
            <w:sz w:val="20"/>
            <w:szCs w:val="20"/>
          </w:rPr>
          <w:t xml:space="preserve"> a </w:t>
        </w:r>
      </w:ins>
      <w:ins w:id="407" w:author="PKNU" w:date="2023-09-19T18:16:00Z">
        <w:r w:rsidR="00C95940" w:rsidRPr="003C4A97">
          <w:rPr>
            <w:rFonts w:ascii="Arial" w:hAnsi="Arial" w:cs="Arial"/>
            <w:sz w:val="20"/>
            <w:szCs w:val="20"/>
          </w:rPr>
          <w:t>detail</w:t>
        </w:r>
        <w:r w:rsidR="00C95940">
          <w:rPr>
            <w:rFonts w:ascii="Arial" w:hAnsi="Arial" w:cs="Arial"/>
            <w:sz w:val="20"/>
            <w:szCs w:val="20"/>
          </w:rPr>
          <w:t xml:space="preserve"> of curvature-evolution</w:t>
        </w:r>
      </w:ins>
      <w:ins w:id="408" w:author="PKNU" w:date="2023-09-19T18:15:00Z">
        <w:r w:rsidR="003C4A97">
          <w:rPr>
            <w:rFonts w:ascii="Arial" w:hAnsi="Arial" w:cs="Arial"/>
            <w:sz w:val="20"/>
            <w:szCs w:val="20"/>
          </w:rPr>
          <w:t xml:space="preserve"> in the TFCD</w:t>
        </w:r>
      </w:ins>
      <w:ins w:id="409" w:author="PKNU" w:date="2023-09-19T18:13:00Z">
        <w:del w:id="410" w:author="Kim Wantae" w:date="2023-10-16T21:52:00Z">
          <w:r w:rsidR="003C4A97" w:rsidRPr="00CC1540" w:rsidDel="00F87C37">
            <w:rPr>
              <w:rFonts w:ascii="Arial" w:hAnsi="Arial" w:cs="Arial"/>
              <w:sz w:val="20"/>
              <w:szCs w:val="20"/>
            </w:rPr>
            <w:delText>.</w:delText>
          </w:r>
        </w:del>
      </w:ins>
      <w:ins w:id="411" w:author="Kim Wantae" w:date="2023-10-16T21:52:00Z">
        <w:r w:rsidR="00F87C37">
          <w:rPr>
            <w:rFonts w:ascii="Arial" w:hAnsi="Arial" w:cs="Arial"/>
            <w:sz w:val="20"/>
            <w:szCs w:val="20"/>
          </w:rPr>
          <w:t>.</w:t>
        </w:r>
      </w:ins>
      <w:ins w:id="412" w:author="PKNU" w:date="2023-09-19T18:13:00Z">
        <w:r w:rsidR="003C4A97" w:rsidRPr="00CC1540">
          <w:rPr>
            <w:rFonts w:ascii="Arial" w:hAnsi="Arial" w:cs="Arial"/>
            <w:sz w:val="20"/>
            <w:szCs w:val="20"/>
          </w:rPr>
          <w:t xml:space="preserve"> </w:t>
        </w:r>
      </w:ins>
      <w:del w:id="413" w:author="PKNU" w:date="2023-09-19T17:57:00Z">
        <w:r w:rsidR="002473AF" w:rsidRPr="00CC1540" w:rsidDel="00EB6332">
          <w:rPr>
            <w:rFonts w:ascii="Arial" w:hAnsi="Arial" w:cs="Arial"/>
            <w:sz w:val="20"/>
            <w:szCs w:val="20"/>
            <w:rPrChange w:id="414" w:author="Kim Wantae" w:date="2023-10-16T21:42:00Z">
              <w:rPr>
                <w:rFonts w:ascii="Arial" w:hAnsi="Arial" w:cs="Arial"/>
                <w:szCs w:val="20"/>
              </w:rPr>
            </w:rPrChange>
          </w:rPr>
          <w:delText xml:space="preserve">If it is possible to isolate </w:delText>
        </w:r>
      </w:del>
      <w:del w:id="415" w:author="PKNU" w:date="2023-09-19T17:56:00Z">
        <w:r w:rsidR="002473AF" w:rsidRPr="00CC1540" w:rsidDel="00EB6332">
          <w:rPr>
            <w:rFonts w:ascii="Arial" w:hAnsi="Arial" w:cs="Arial"/>
            <w:sz w:val="20"/>
            <w:szCs w:val="20"/>
            <w:rPrChange w:id="416" w:author="Kim Wantae" w:date="2023-10-16T21:42:00Z">
              <w:rPr>
                <w:rFonts w:ascii="Arial" w:hAnsi="Arial" w:cs="Arial"/>
                <w:szCs w:val="20"/>
              </w:rPr>
            </w:rPrChange>
          </w:rPr>
          <w:delText>the Y002 liquid crystal centered around the TFCD dimples</w:delText>
        </w:r>
      </w:del>
      <w:del w:id="417" w:author="PKNU" w:date="2023-09-19T17:57:00Z">
        <w:r w:rsidR="002473AF" w:rsidRPr="00CC1540" w:rsidDel="00EB6332">
          <w:rPr>
            <w:rFonts w:ascii="Arial" w:hAnsi="Arial" w:cs="Arial"/>
            <w:sz w:val="20"/>
            <w:szCs w:val="20"/>
            <w:rPrChange w:id="418" w:author="Kim Wantae" w:date="2023-10-16T21:42:00Z">
              <w:rPr>
                <w:rFonts w:ascii="Arial" w:hAnsi="Arial" w:cs="Arial"/>
                <w:szCs w:val="20"/>
              </w:rPr>
            </w:rPrChange>
          </w:rPr>
          <w:delText>, a detailed observation of this can provide valuable insights.</w:delText>
        </w:r>
      </w:del>
    </w:p>
    <w:p w14:paraId="27FFC3A0" w14:textId="115FBFF7" w:rsidR="003C391D" w:rsidRPr="00CC1540" w:rsidDel="00C95940" w:rsidRDefault="00C95940">
      <w:pPr>
        <w:pStyle w:val="a3"/>
        <w:ind w:left="200" w:right="200" w:firstLineChars="50" w:firstLine="100"/>
        <w:jc w:val="both"/>
        <w:rPr>
          <w:del w:id="419" w:author="PKNU" w:date="2023-09-19T18:16:00Z"/>
          <w:rFonts w:ascii="Arial" w:hAnsi="Arial" w:cs="Arial"/>
          <w:sz w:val="20"/>
          <w:szCs w:val="20"/>
        </w:rPr>
      </w:pPr>
      <w:ins w:id="420" w:author="PKNU" w:date="2023-09-19T18:17:00Z">
        <w:del w:id="421" w:author="Kim Wantae" w:date="2023-10-16T21:52:00Z">
          <w:r w:rsidRPr="00CC1540" w:rsidDel="00F87C37">
            <w:rPr>
              <w:rFonts w:ascii="Arial" w:hAnsi="Arial" w:cs="Arial"/>
              <w:sz w:val="20"/>
              <w:szCs w:val="20"/>
              <w:rPrChange w:id="422" w:author="Kim Wantae" w:date="2023-10-16T21:42:00Z">
                <w:rPr>
                  <w:rFonts w:ascii="Arial" w:hAnsi="Arial" w:cs="Arial"/>
                  <w:color w:val="FF0000"/>
                  <w:szCs w:val="20"/>
                </w:rPr>
              </w:rPrChange>
            </w:rPr>
            <w:delText>T</w:delText>
          </w:r>
        </w:del>
      </w:ins>
      <w:del w:id="423" w:author="PKNU" w:date="2023-09-19T18:16:00Z">
        <w:r w:rsidR="000971BC" w:rsidRPr="00CC1540" w:rsidDel="00C95940">
          <w:rPr>
            <w:rFonts w:ascii="Arial" w:hAnsi="Arial" w:cs="Arial"/>
            <w:sz w:val="20"/>
            <w:szCs w:val="20"/>
            <w:rPrChange w:id="424" w:author="Kim Wantae" w:date="2023-10-16T21:42:00Z">
              <w:rPr>
                <w:rFonts w:ascii="Arial" w:hAnsi="Arial" w:cs="Arial"/>
                <w:szCs w:val="20"/>
              </w:rPr>
            </w:rPrChange>
          </w:rPr>
          <w:delText xml:space="preserve">When TFCDs are </w:delText>
        </w:r>
        <w:r w:rsidR="001B797E" w:rsidRPr="00CC1540" w:rsidDel="00C95940">
          <w:rPr>
            <w:rFonts w:ascii="Arial" w:hAnsi="Arial" w:cs="Arial"/>
            <w:sz w:val="20"/>
            <w:szCs w:val="20"/>
            <w:rPrChange w:id="425" w:author="Kim Wantae" w:date="2023-10-16T21:42:00Z">
              <w:rPr>
                <w:rFonts w:ascii="Arial" w:hAnsi="Arial" w:cs="Arial"/>
                <w:szCs w:val="20"/>
              </w:rPr>
            </w:rPrChange>
          </w:rPr>
          <w:delText>formed</w:delText>
        </w:r>
        <w:r w:rsidR="000971BC" w:rsidRPr="00CC1540" w:rsidDel="00C95940">
          <w:rPr>
            <w:rFonts w:ascii="Arial" w:hAnsi="Arial" w:cs="Arial"/>
            <w:sz w:val="20"/>
            <w:szCs w:val="20"/>
            <w:rPrChange w:id="426" w:author="Kim Wantae" w:date="2023-10-16T21:42:00Z">
              <w:rPr>
                <w:rFonts w:ascii="Arial" w:hAnsi="Arial" w:cs="Arial"/>
                <w:szCs w:val="20"/>
              </w:rPr>
            </w:rPrChange>
          </w:rPr>
          <w:delText xml:space="preserve"> within confined </w:delText>
        </w:r>
        <w:r w:rsidR="001B797E" w:rsidRPr="00CC1540" w:rsidDel="00C95940">
          <w:rPr>
            <w:rFonts w:ascii="Arial" w:hAnsi="Arial" w:cs="Arial"/>
            <w:sz w:val="20"/>
            <w:szCs w:val="20"/>
            <w:rPrChange w:id="427" w:author="Kim Wantae" w:date="2023-10-16T21:42:00Z">
              <w:rPr>
                <w:rFonts w:ascii="Arial" w:hAnsi="Arial" w:cs="Arial"/>
                <w:szCs w:val="20"/>
              </w:rPr>
            </w:rPrChange>
          </w:rPr>
          <w:delText>channels,</w:delText>
        </w:r>
        <w:r w:rsidR="000971BC" w:rsidRPr="00CC1540" w:rsidDel="00C95940">
          <w:rPr>
            <w:rFonts w:ascii="Arial" w:hAnsi="Arial" w:cs="Arial"/>
            <w:sz w:val="20"/>
            <w:szCs w:val="20"/>
            <w:rPrChange w:id="428" w:author="Kim Wantae" w:date="2023-10-16T21:42:00Z">
              <w:rPr>
                <w:rFonts w:ascii="Arial" w:hAnsi="Arial" w:cs="Arial"/>
                <w:szCs w:val="20"/>
              </w:rPr>
            </w:rPrChange>
          </w:rPr>
          <w:delText xml:space="preserve"> their size and arrangement can be </w:delText>
        </w:r>
        <w:r w:rsidR="001B797E" w:rsidRPr="00CC1540" w:rsidDel="00C95940">
          <w:rPr>
            <w:rFonts w:ascii="Arial" w:hAnsi="Arial" w:cs="Arial"/>
            <w:sz w:val="20"/>
            <w:szCs w:val="20"/>
            <w:rPrChange w:id="429" w:author="Kim Wantae" w:date="2023-10-16T21:42:00Z">
              <w:rPr>
                <w:rFonts w:ascii="Arial" w:hAnsi="Arial" w:cs="Arial"/>
                <w:szCs w:val="20"/>
              </w:rPr>
            </w:rPrChange>
          </w:rPr>
          <w:delText>varied</w:delText>
        </w:r>
        <w:r w:rsidR="000971BC" w:rsidRPr="00CC1540" w:rsidDel="00C95940">
          <w:rPr>
            <w:rFonts w:ascii="Arial" w:hAnsi="Arial" w:cs="Arial"/>
            <w:sz w:val="20"/>
            <w:szCs w:val="20"/>
            <w:rPrChange w:id="430" w:author="Kim Wantae" w:date="2023-10-16T21:42:00Z">
              <w:rPr>
                <w:rFonts w:ascii="Arial" w:hAnsi="Arial" w:cs="Arial"/>
                <w:szCs w:val="20"/>
              </w:rPr>
            </w:rPrChange>
          </w:rPr>
          <w:delText xml:space="preserve"> according to the depth and width of the channels.</w:delText>
        </w:r>
        <w:r w:rsidR="001B797E" w:rsidRPr="00CC1540" w:rsidDel="00C95940">
          <w:rPr>
            <w:rFonts w:ascii="Arial" w:hAnsi="Arial" w:cs="Arial"/>
            <w:sz w:val="20"/>
            <w:szCs w:val="20"/>
            <w:rPrChange w:id="431" w:author="Kim Wantae" w:date="2023-10-16T21:42:00Z">
              <w:rPr>
                <w:rFonts w:ascii="Arial" w:hAnsi="Arial" w:cs="Arial"/>
                <w:szCs w:val="20"/>
              </w:rPr>
            </w:rPrChange>
          </w:rPr>
          <w:delText xml:space="preserve"> For example, when the Y002 is filled in microchannels of width 5 and depth 5 μm, the arrays of TFCDs show a linear pattern</w:delText>
        </w:r>
        <w:r w:rsidR="00F23481" w:rsidRPr="00CC1540" w:rsidDel="00C95940">
          <w:rPr>
            <w:rFonts w:ascii="Arial" w:hAnsi="Arial" w:cs="Arial"/>
            <w:sz w:val="20"/>
            <w:szCs w:val="20"/>
            <w:rPrChange w:id="432" w:author="Kim Wantae" w:date="2023-10-16T21:42:00Z">
              <w:rPr>
                <w:rFonts w:ascii="Arial" w:hAnsi="Arial" w:cs="Arial"/>
                <w:szCs w:val="20"/>
              </w:rPr>
            </w:rPrChange>
          </w:rPr>
          <w:delText xml:space="preserve"> (figure </w:delText>
        </w:r>
        <w:r w:rsidR="000866C9" w:rsidRPr="00CC1540" w:rsidDel="00C95940">
          <w:rPr>
            <w:rFonts w:ascii="Arial" w:hAnsi="Arial" w:cs="Arial"/>
            <w:sz w:val="20"/>
            <w:szCs w:val="20"/>
            <w:rPrChange w:id="433" w:author="Kim Wantae" w:date="2023-10-16T21:42:00Z">
              <w:rPr>
                <w:rFonts w:ascii="Arial" w:hAnsi="Arial" w:cs="Arial"/>
                <w:szCs w:val="20"/>
              </w:rPr>
            </w:rPrChange>
          </w:rPr>
          <w:delText>S3</w:delText>
        </w:r>
        <w:r w:rsidR="00F23481" w:rsidRPr="00CC1540" w:rsidDel="00C95940">
          <w:rPr>
            <w:rFonts w:ascii="Arial" w:hAnsi="Arial" w:cs="Arial"/>
            <w:sz w:val="20"/>
            <w:szCs w:val="20"/>
            <w:rPrChange w:id="434" w:author="Kim Wantae" w:date="2023-10-16T21:42:00Z">
              <w:rPr>
                <w:rFonts w:ascii="Arial" w:hAnsi="Arial" w:cs="Arial"/>
                <w:szCs w:val="20"/>
              </w:rPr>
            </w:rPrChange>
          </w:rPr>
          <w:delText>)</w:delText>
        </w:r>
        <w:r w:rsidR="001B797E" w:rsidRPr="00CC1540" w:rsidDel="00C95940">
          <w:rPr>
            <w:rFonts w:ascii="Arial" w:hAnsi="Arial" w:cs="Arial"/>
            <w:sz w:val="20"/>
            <w:szCs w:val="20"/>
            <w:rPrChange w:id="435" w:author="Kim Wantae" w:date="2023-10-16T21:42:00Z">
              <w:rPr>
                <w:rFonts w:ascii="Arial" w:hAnsi="Arial" w:cs="Arial"/>
                <w:szCs w:val="20"/>
              </w:rPr>
            </w:rPrChange>
          </w:rPr>
          <w:delText xml:space="preserve">, in which each array is independent with other.  </w:delText>
        </w:r>
        <w:r w:rsidR="00F23481" w:rsidRPr="00CC1540" w:rsidDel="00C95940">
          <w:rPr>
            <w:rFonts w:ascii="Arial" w:hAnsi="Arial" w:cs="Arial"/>
            <w:sz w:val="20"/>
            <w:szCs w:val="20"/>
            <w:rPrChange w:id="436" w:author="Kim Wantae" w:date="2023-10-16T21:42:00Z">
              <w:rPr>
                <w:rFonts w:ascii="Arial" w:hAnsi="Arial" w:cs="Arial"/>
                <w:szCs w:val="20"/>
              </w:rPr>
            </w:rPrChange>
          </w:rPr>
          <w:delText>However</w:delText>
        </w:r>
        <w:r w:rsidR="000971BC" w:rsidRPr="00CC1540" w:rsidDel="00C95940">
          <w:rPr>
            <w:rFonts w:ascii="Arial" w:hAnsi="Arial" w:cs="Arial"/>
            <w:sz w:val="20"/>
            <w:szCs w:val="20"/>
            <w:rPrChange w:id="437" w:author="Kim Wantae" w:date="2023-10-16T21:42:00Z">
              <w:rPr>
                <w:rFonts w:ascii="Arial" w:hAnsi="Arial" w:cs="Arial"/>
                <w:szCs w:val="20"/>
              </w:rPr>
            </w:rPrChange>
          </w:rPr>
          <w:delText xml:space="preserve">, when the TFCD film is </w:delText>
        </w:r>
        <w:r w:rsidR="001B797E" w:rsidRPr="00CC1540" w:rsidDel="00C95940">
          <w:rPr>
            <w:rFonts w:ascii="Arial" w:hAnsi="Arial" w:cs="Arial"/>
            <w:sz w:val="20"/>
            <w:szCs w:val="20"/>
            <w:rPrChange w:id="438" w:author="Kim Wantae" w:date="2023-10-16T21:42:00Z">
              <w:rPr>
                <w:rFonts w:ascii="Arial" w:hAnsi="Arial" w:cs="Arial"/>
                <w:szCs w:val="20"/>
              </w:rPr>
            </w:rPrChange>
          </w:rPr>
          <w:delText>formed</w:delText>
        </w:r>
        <w:r w:rsidR="000971BC" w:rsidRPr="00CC1540" w:rsidDel="00C95940">
          <w:rPr>
            <w:rFonts w:ascii="Arial" w:hAnsi="Arial" w:cs="Arial"/>
            <w:sz w:val="20"/>
            <w:szCs w:val="20"/>
            <w:rPrChange w:id="439" w:author="Kim Wantae" w:date="2023-10-16T21:42:00Z">
              <w:rPr>
                <w:rFonts w:ascii="Arial" w:hAnsi="Arial" w:cs="Arial"/>
                <w:szCs w:val="20"/>
              </w:rPr>
            </w:rPrChange>
          </w:rPr>
          <w:delText xml:space="preserve"> thicker than the height of the channel, the arrangement of TFCDs formed through planar anchoring-based epitaxial self-assembly of SmA LC molecules along the channel's terrain can exhibit </w:delText>
        </w:r>
        <w:r w:rsidR="00F23481" w:rsidRPr="00CC1540" w:rsidDel="00C95940">
          <w:rPr>
            <w:rFonts w:ascii="Arial" w:hAnsi="Arial" w:cs="Arial"/>
            <w:sz w:val="20"/>
            <w:szCs w:val="20"/>
            <w:rPrChange w:id="440" w:author="Kim Wantae" w:date="2023-10-16T21:42:00Z">
              <w:rPr>
                <w:rFonts w:ascii="Arial" w:hAnsi="Arial" w:cs="Arial"/>
                <w:szCs w:val="20"/>
              </w:rPr>
            </w:rPrChange>
          </w:rPr>
          <w:delText xml:space="preserve">its typical </w:delText>
        </w:r>
        <w:r w:rsidR="000971BC" w:rsidRPr="00CC1540" w:rsidDel="00C95940">
          <w:rPr>
            <w:rFonts w:ascii="Arial" w:hAnsi="Arial" w:cs="Arial"/>
            <w:sz w:val="20"/>
            <w:szCs w:val="20"/>
            <w:rPrChange w:id="441" w:author="Kim Wantae" w:date="2023-10-16T21:42:00Z">
              <w:rPr>
                <w:rFonts w:ascii="Arial" w:hAnsi="Arial" w:cs="Arial"/>
                <w:szCs w:val="20"/>
              </w:rPr>
            </w:rPrChange>
          </w:rPr>
          <w:delText xml:space="preserve">hexagonal </w:delText>
        </w:r>
        <w:r w:rsidR="00F23481" w:rsidRPr="00CC1540" w:rsidDel="00C95940">
          <w:rPr>
            <w:rFonts w:ascii="Arial" w:hAnsi="Arial" w:cs="Arial"/>
            <w:sz w:val="20"/>
            <w:szCs w:val="20"/>
            <w:rPrChange w:id="442" w:author="Kim Wantae" w:date="2023-10-16T21:42:00Z">
              <w:rPr>
                <w:rFonts w:ascii="Arial" w:hAnsi="Arial" w:cs="Arial"/>
                <w:szCs w:val="20"/>
              </w:rPr>
            </w:rPrChange>
          </w:rPr>
          <w:delText>array with connecting the smectic layers in TFCDs (Fig. 2a)</w:delText>
        </w:r>
        <w:r w:rsidR="000971BC" w:rsidRPr="00CC1540" w:rsidDel="00C95940">
          <w:rPr>
            <w:rFonts w:ascii="Arial" w:hAnsi="Arial" w:cs="Arial"/>
            <w:sz w:val="20"/>
            <w:szCs w:val="20"/>
            <w:rPrChange w:id="443" w:author="Kim Wantae" w:date="2023-10-16T21:42:00Z">
              <w:rPr>
                <w:rFonts w:ascii="Arial" w:hAnsi="Arial" w:cs="Arial"/>
                <w:szCs w:val="20"/>
              </w:rPr>
            </w:rPrChange>
          </w:rPr>
          <w:delText>.</w:delText>
        </w:r>
        <w:r w:rsidR="00BE02F8" w:rsidRPr="00CC1540" w:rsidDel="00C95940">
          <w:rPr>
            <w:rFonts w:ascii="Arial" w:hAnsi="Arial" w:cs="Arial"/>
            <w:sz w:val="20"/>
            <w:szCs w:val="20"/>
            <w:rPrChange w:id="444" w:author="Kim Wantae" w:date="2023-10-16T21:42:00Z">
              <w:rPr>
                <w:rFonts w:ascii="Arial" w:hAnsi="Arial" w:cs="Arial"/>
                <w:szCs w:val="20"/>
              </w:rPr>
            </w:rPrChange>
          </w:rPr>
          <w:delText xml:space="preserve"> </w:delText>
        </w:r>
        <w:r w:rsidR="00297E92" w:rsidRPr="00CC1540" w:rsidDel="00C95940">
          <w:rPr>
            <w:rFonts w:ascii="Arial" w:hAnsi="Arial" w:cs="Arial"/>
            <w:sz w:val="20"/>
            <w:szCs w:val="20"/>
            <w:rPrChange w:id="445" w:author="Kim Wantae" w:date="2023-10-16T21:42:00Z">
              <w:rPr>
                <w:rFonts w:ascii="Arial" w:hAnsi="Arial" w:cs="Arial"/>
                <w:szCs w:val="20"/>
              </w:rPr>
            </w:rPrChange>
          </w:rPr>
          <w:delText xml:space="preserve">In the microchannel, the centers of TFCDs are positioned along the channels and arranged in a staggered manner with respect to adjacent channels, resulting in the formation of a hexagonal array. </w:delText>
        </w:r>
        <w:r w:rsidR="006C61CF" w:rsidRPr="00CC1540" w:rsidDel="00C95940">
          <w:rPr>
            <w:rFonts w:ascii="Arial" w:hAnsi="Arial" w:cs="Arial"/>
            <w:sz w:val="20"/>
            <w:szCs w:val="20"/>
            <w:rPrChange w:id="446" w:author="Kim Wantae" w:date="2023-10-16T21:42:00Z">
              <w:rPr>
                <w:rFonts w:ascii="Arial" w:hAnsi="Arial" w:cs="Arial"/>
                <w:szCs w:val="20"/>
              </w:rPr>
            </w:rPrChange>
          </w:rPr>
          <w:delText>Interestingly</w:delText>
        </w:r>
        <w:r w:rsidR="00F23481" w:rsidRPr="00CC1540" w:rsidDel="00C95940">
          <w:rPr>
            <w:rFonts w:ascii="Arial" w:hAnsi="Arial" w:cs="Arial"/>
            <w:sz w:val="20"/>
            <w:szCs w:val="20"/>
            <w:rPrChange w:id="447" w:author="Kim Wantae" w:date="2023-10-16T21:42:00Z">
              <w:rPr>
                <w:rFonts w:ascii="Arial" w:hAnsi="Arial" w:cs="Arial"/>
                <w:szCs w:val="20"/>
              </w:rPr>
            </w:rPrChange>
          </w:rPr>
          <w:delText xml:space="preserve">, </w:delText>
        </w:r>
        <w:r w:rsidR="009A62F8" w:rsidRPr="00CC1540" w:rsidDel="00C95940">
          <w:rPr>
            <w:rFonts w:ascii="Arial" w:hAnsi="Arial" w:cs="Arial"/>
            <w:sz w:val="20"/>
            <w:szCs w:val="20"/>
            <w:rPrChange w:id="448" w:author="Kim Wantae" w:date="2023-10-16T21:42:00Z">
              <w:rPr>
                <w:rFonts w:ascii="Arial" w:hAnsi="Arial" w:cs="Arial"/>
                <w:szCs w:val="20"/>
              </w:rPr>
            </w:rPrChange>
          </w:rPr>
          <w:delText xml:space="preserve">as shown in SEM images (Fig. 2) and the corresponding schematic sketches (Fig. </w:delText>
        </w:r>
        <w:r w:rsidR="00011F6C" w:rsidRPr="00CC1540" w:rsidDel="00C95940">
          <w:rPr>
            <w:rFonts w:ascii="Arial" w:hAnsi="Arial" w:cs="Arial"/>
            <w:sz w:val="20"/>
            <w:szCs w:val="20"/>
            <w:rPrChange w:id="449" w:author="Kim Wantae" w:date="2023-10-16T21:42:00Z">
              <w:rPr>
                <w:rFonts w:ascii="Arial" w:hAnsi="Arial" w:cs="Arial"/>
                <w:szCs w:val="20"/>
              </w:rPr>
            </w:rPrChange>
          </w:rPr>
          <w:delText>2</w:delText>
        </w:r>
        <w:r w:rsidR="000866C9" w:rsidRPr="00CC1540" w:rsidDel="00C95940">
          <w:rPr>
            <w:rFonts w:ascii="Arial" w:hAnsi="Arial" w:cs="Arial"/>
            <w:sz w:val="20"/>
            <w:szCs w:val="20"/>
            <w:rPrChange w:id="450" w:author="Kim Wantae" w:date="2023-10-16T21:42:00Z">
              <w:rPr>
                <w:rFonts w:ascii="Arial" w:hAnsi="Arial" w:cs="Arial"/>
                <w:szCs w:val="20"/>
              </w:rPr>
            </w:rPrChange>
          </w:rPr>
          <w:delText>c</w:delText>
        </w:r>
        <w:r w:rsidR="009A62F8" w:rsidRPr="00CC1540" w:rsidDel="00C95940">
          <w:rPr>
            <w:rFonts w:ascii="Arial" w:hAnsi="Arial" w:cs="Arial"/>
            <w:sz w:val="20"/>
            <w:szCs w:val="20"/>
            <w:rPrChange w:id="451" w:author="Kim Wantae" w:date="2023-10-16T21:42:00Z">
              <w:rPr>
                <w:rFonts w:ascii="Arial" w:hAnsi="Arial" w:cs="Arial"/>
                <w:szCs w:val="20"/>
              </w:rPr>
            </w:rPrChange>
          </w:rPr>
          <w:delText xml:space="preserve">), </w:delText>
        </w:r>
        <w:r w:rsidR="00F23481" w:rsidRPr="00CC1540" w:rsidDel="00C95940">
          <w:rPr>
            <w:rFonts w:ascii="Arial" w:hAnsi="Arial" w:cs="Arial"/>
            <w:sz w:val="20"/>
            <w:szCs w:val="20"/>
            <w:rPrChange w:id="452" w:author="Kim Wantae" w:date="2023-10-16T21:42:00Z">
              <w:rPr>
                <w:rFonts w:ascii="Arial" w:hAnsi="Arial" w:cs="Arial"/>
                <w:szCs w:val="20"/>
              </w:rPr>
            </w:rPrChange>
          </w:rPr>
          <w:delText xml:space="preserve">the sintered structures </w:delText>
        </w:r>
        <w:r w:rsidR="009A62F8" w:rsidRPr="00CC1540" w:rsidDel="00C95940">
          <w:rPr>
            <w:rFonts w:ascii="Arial" w:hAnsi="Arial" w:cs="Arial"/>
            <w:sz w:val="20"/>
            <w:szCs w:val="20"/>
            <w:rPrChange w:id="453" w:author="Kim Wantae" w:date="2023-10-16T21:42:00Z">
              <w:rPr>
                <w:rFonts w:ascii="Arial" w:hAnsi="Arial" w:cs="Arial"/>
                <w:szCs w:val="20"/>
              </w:rPr>
            </w:rPrChange>
          </w:rPr>
          <w:delText xml:space="preserve">of the TFCDs in the channel </w:delText>
        </w:r>
        <w:r w:rsidR="00F23481" w:rsidRPr="00CC1540" w:rsidDel="00C95940">
          <w:rPr>
            <w:rFonts w:ascii="Arial" w:hAnsi="Arial" w:cs="Arial"/>
            <w:sz w:val="20"/>
            <w:szCs w:val="20"/>
            <w:rPrChange w:id="454" w:author="Kim Wantae" w:date="2023-10-16T21:42:00Z">
              <w:rPr>
                <w:rFonts w:ascii="Arial" w:hAnsi="Arial" w:cs="Arial"/>
                <w:szCs w:val="20"/>
              </w:rPr>
            </w:rPrChange>
          </w:rPr>
          <w:delText xml:space="preserve">are considerably different </w:delText>
        </w:r>
        <w:r w:rsidR="009A62F8" w:rsidRPr="00CC1540" w:rsidDel="00C95940">
          <w:rPr>
            <w:rFonts w:ascii="Arial" w:hAnsi="Arial" w:cs="Arial"/>
            <w:sz w:val="20"/>
            <w:szCs w:val="20"/>
            <w:rPrChange w:id="455" w:author="Kim Wantae" w:date="2023-10-16T21:42:00Z">
              <w:rPr>
                <w:rFonts w:ascii="Arial" w:hAnsi="Arial" w:cs="Arial"/>
                <w:szCs w:val="20"/>
              </w:rPr>
            </w:rPrChange>
          </w:rPr>
          <w:delText>from that of TFCDs on the flat one (Fig. 1c and Fig. S</w:delText>
        </w:r>
        <w:r w:rsidR="000866C9" w:rsidRPr="00CC1540" w:rsidDel="00C95940">
          <w:rPr>
            <w:rFonts w:ascii="Arial" w:hAnsi="Arial" w:cs="Arial"/>
            <w:sz w:val="20"/>
            <w:szCs w:val="20"/>
            <w:rPrChange w:id="456" w:author="Kim Wantae" w:date="2023-10-16T21:42:00Z">
              <w:rPr>
                <w:rFonts w:ascii="Arial" w:hAnsi="Arial" w:cs="Arial"/>
                <w:szCs w:val="20"/>
              </w:rPr>
            </w:rPrChange>
          </w:rPr>
          <w:delText>4</w:delText>
        </w:r>
        <w:r w:rsidR="009A62F8" w:rsidRPr="00CC1540" w:rsidDel="00C95940">
          <w:rPr>
            <w:rFonts w:ascii="Arial" w:hAnsi="Arial" w:cs="Arial"/>
            <w:sz w:val="20"/>
            <w:szCs w:val="20"/>
            <w:rPrChange w:id="457" w:author="Kim Wantae" w:date="2023-10-16T21:42:00Z">
              <w:rPr>
                <w:rFonts w:ascii="Arial" w:hAnsi="Arial" w:cs="Arial"/>
                <w:szCs w:val="20"/>
              </w:rPr>
            </w:rPrChange>
          </w:rPr>
          <w:delText>)</w:delText>
        </w:r>
        <w:r w:rsidR="00011F6C" w:rsidRPr="00CC1540" w:rsidDel="00C95940">
          <w:rPr>
            <w:rFonts w:ascii="Arial" w:hAnsi="Arial" w:cs="Arial"/>
            <w:sz w:val="20"/>
            <w:szCs w:val="20"/>
            <w:rPrChange w:id="458" w:author="Kim Wantae" w:date="2023-10-16T21:42:00Z">
              <w:rPr>
                <w:rFonts w:ascii="Arial" w:hAnsi="Arial" w:cs="Arial"/>
                <w:szCs w:val="20"/>
              </w:rPr>
            </w:rPrChange>
          </w:rPr>
          <w:delText xml:space="preserve">, in which the </w:delText>
        </w:r>
        <w:r w:rsidR="00A34835" w:rsidRPr="00CC1540" w:rsidDel="00C95940">
          <w:rPr>
            <w:rFonts w:ascii="Arial" w:hAnsi="Arial" w:cs="Arial"/>
            <w:sz w:val="20"/>
            <w:szCs w:val="20"/>
            <w:rPrChange w:id="459" w:author="Kim Wantae" w:date="2023-10-16T21:42:00Z">
              <w:rPr>
                <w:rFonts w:ascii="Arial" w:hAnsi="Arial" w:cs="Arial"/>
                <w:szCs w:val="20"/>
              </w:rPr>
            </w:rPrChange>
          </w:rPr>
          <w:delText>hemicylindrical patterns is seemingly elongated perpendicular to the channel while the concentric patterns of the hemicylinders are revealed on the flat substrate</w:delText>
        </w:r>
        <w:r w:rsidR="009A62F8" w:rsidRPr="00CC1540" w:rsidDel="00C95940">
          <w:rPr>
            <w:rFonts w:ascii="Arial" w:hAnsi="Arial" w:cs="Arial"/>
            <w:sz w:val="20"/>
            <w:szCs w:val="20"/>
            <w:rPrChange w:id="460" w:author="Kim Wantae" w:date="2023-10-16T21:42:00Z">
              <w:rPr>
                <w:rFonts w:ascii="Arial" w:hAnsi="Arial" w:cs="Arial"/>
                <w:szCs w:val="20"/>
              </w:rPr>
            </w:rPrChange>
          </w:rPr>
          <w:delText>.</w:delText>
        </w:r>
        <w:r w:rsidR="005A2BDB" w:rsidRPr="00CC1540" w:rsidDel="00C95940">
          <w:rPr>
            <w:rFonts w:ascii="Arial" w:hAnsi="Arial" w:cs="Arial"/>
            <w:sz w:val="20"/>
            <w:szCs w:val="20"/>
            <w:rPrChange w:id="461" w:author="Kim Wantae" w:date="2023-10-16T21:42:00Z">
              <w:rPr>
                <w:rFonts w:ascii="Arial" w:hAnsi="Arial" w:cs="Arial"/>
                <w:szCs w:val="20"/>
              </w:rPr>
            </w:rPrChange>
          </w:rPr>
          <w:delText xml:space="preserve"> Concentrating on a single TFCD in the channel, initially it shows concentric patterns of the hemicylinders, which is highly similar to the patterns on flat substrate. With further sintering, the hemicylinders are seemingly transformed into elongated patterns across the width of channel (Fig. 2</w:delText>
        </w:r>
        <w:r w:rsidR="000866C9" w:rsidRPr="00CC1540" w:rsidDel="00C95940">
          <w:rPr>
            <w:rFonts w:ascii="Arial" w:hAnsi="Arial" w:cs="Arial"/>
            <w:sz w:val="20"/>
            <w:szCs w:val="20"/>
            <w:rPrChange w:id="462" w:author="Kim Wantae" w:date="2023-10-16T21:42:00Z">
              <w:rPr>
                <w:rFonts w:ascii="Arial" w:hAnsi="Arial" w:cs="Arial"/>
                <w:szCs w:val="20"/>
              </w:rPr>
            </w:rPrChange>
          </w:rPr>
          <w:delText>d</w:delText>
        </w:r>
        <w:r w:rsidR="005A2BDB" w:rsidRPr="00CC1540" w:rsidDel="00C95940">
          <w:rPr>
            <w:rFonts w:ascii="Arial" w:hAnsi="Arial" w:cs="Arial"/>
            <w:sz w:val="20"/>
            <w:szCs w:val="20"/>
            <w:rPrChange w:id="463" w:author="Kim Wantae" w:date="2023-10-16T21:42:00Z">
              <w:rPr>
                <w:rFonts w:ascii="Arial" w:hAnsi="Arial" w:cs="Arial"/>
                <w:szCs w:val="20"/>
              </w:rPr>
            </w:rPrChange>
          </w:rPr>
          <w:delText xml:space="preserve">). </w:delText>
        </w:r>
        <w:r w:rsidR="00CE4D0A" w:rsidRPr="00CC1540" w:rsidDel="00C95940">
          <w:rPr>
            <w:rFonts w:ascii="Arial" w:hAnsi="Arial" w:cs="Arial"/>
            <w:sz w:val="20"/>
            <w:szCs w:val="20"/>
            <w:rPrChange w:id="464" w:author="Kim Wantae" w:date="2023-10-16T21:42:00Z">
              <w:rPr>
                <w:rFonts w:ascii="Arial" w:hAnsi="Arial" w:cs="Arial"/>
                <w:szCs w:val="20"/>
              </w:rPr>
            </w:rPrChange>
          </w:rPr>
          <w:delText>S</w:delText>
        </w:r>
        <w:commentRangeStart w:id="465"/>
        <w:commentRangeStart w:id="466"/>
        <w:commentRangeStart w:id="467"/>
        <w:r w:rsidR="0075489A" w:rsidRPr="00CC1540" w:rsidDel="00C95940">
          <w:rPr>
            <w:rFonts w:ascii="Arial" w:hAnsi="Arial" w:cs="Arial"/>
            <w:sz w:val="20"/>
            <w:szCs w:val="20"/>
            <w:rPrChange w:id="468" w:author="Kim Wantae" w:date="2023-10-16T21:42:00Z">
              <w:rPr>
                <w:rFonts w:ascii="Arial" w:hAnsi="Arial" w:cs="Arial"/>
                <w:szCs w:val="20"/>
              </w:rPr>
            </w:rPrChange>
          </w:rPr>
          <w:delText xml:space="preserve">imulation </w:delText>
        </w:r>
        <w:r w:rsidR="005A2BDB" w:rsidRPr="00CC1540" w:rsidDel="00C95940">
          <w:rPr>
            <w:rFonts w:ascii="Arial" w:hAnsi="Arial" w:cs="Arial"/>
            <w:sz w:val="20"/>
            <w:szCs w:val="20"/>
            <w:rPrChange w:id="469" w:author="Kim Wantae" w:date="2023-10-16T21:42:00Z">
              <w:rPr>
                <w:rFonts w:ascii="Arial" w:hAnsi="Arial" w:cs="Arial"/>
                <w:szCs w:val="20"/>
              </w:rPr>
            </w:rPrChange>
          </w:rPr>
          <w:delText>figures clearly represent the corresponding topographical evolution of sintered TFCDs confined in the channel (Fig. 2</w:delText>
        </w:r>
        <w:r w:rsidR="000866C9" w:rsidRPr="00CC1540" w:rsidDel="00C95940">
          <w:rPr>
            <w:rFonts w:ascii="Arial" w:hAnsi="Arial" w:cs="Arial"/>
            <w:sz w:val="20"/>
            <w:szCs w:val="20"/>
            <w:rPrChange w:id="470" w:author="Kim Wantae" w:date="2023-10-16T21:42:00Z">
              <w:rPr>
                <w:rFonts w:ascii="Arial" w:hAnsi="Arial" w:cs="Arial"/>
                <w:szCs w:val="20"/>
              </w:rPr>
            </w:rPrChange>
          </w:rPr>
          <w:delText>e</w:delText>
        </w:r>
        <w:r w:rsidR="00FE751B" w:rsidRPr="00CC1540" w:rsidDel="00C95940">
          <w:rPr>
            <w:rFonts w:ascii="Arial" w:hAnsi="Arial" w:cs="Arial"/>
            <w:sz w:val="20"/>
            <w:szCs w:val="20"/>
            <w:rPrChange w:id="471" w:author="Kim Wantae" w:date="2023-10-16T21:42:00Z">
              <w:rPr>
                <w:rFonts w:ascii="Arial" w:hAnsi="Arial" w:cs="Arial"/>
                <w:szCs w:val="20"/>
              </w:rPr>
            </w:rPrChange>
          </w:rPr>
          <w:delText>)</w:delText>
        </w:r>
        <w:r w:rsidR="005A2BDB" w:rsidRPr="00CC1540" w:rsidDel="00C95940">
          <w:rPr>
            <w:rFonts w:ascii="Arial" w:hAnsi="Arial" w:cs="Arial"/>
            <w:sz w:val="20"/>
            <w:szCs w:val="20"/>
            <w:rPrChange w:id="472" w:author="Kim Wantae" w:date="2023-10-16T21:42:00Z">
              <w:rPr>
                <w:rFonts w:ascii="Arial" w:hAnsi="Arial" w:cs="Arial"/>
                <w:szCs w:val="20"/>
              </w:rPr>
            </w:rPrChange>
          </w:rPr>
          <w:delText xml:space="preserve">. </w:delText>
        </w:r>
        <w:commentRangeEnd w:id="465"/>
        <w:r w:rsidR="005A2BDB" w:rsidRPr="00CC1540" w:rsidDel="00C95940">
          <w:rPr>
            <w:rFonts w:ascii="Arial" w:hAnsi="Arial" w:cs="Arial"/>
            <w:rPrChange w:id="473" w:author="Kim Wantae" w:date="2023-10-16T21:42:00Z">
              <w:rPr>
                <w:rStyle w:val="aa"/>
                <w:sz w:val="20"/>
                <w:szCs w:val="20"/>
              </w:rPr>
            </w:rPrChange>
          </w:rPr>
          <w:commentReference w:id="465"/>
        </w:r>
        <w:commentRangeEnd w:id="466"/>
        <w:r w:rsidR="005673BB" w:rsidRPr="00CC1540" w:rsidDel="00C95940">
          <w:rPr>
            <w:rFonts w:ascii="Arial" w:hAnsi="Arial" w:cs="Arial"/>
            <w:sz w:val="20"/>
            <w:szCs w:val="20"/>
            <w:rPrChange w:id="474" w:author="Kim Wantae" w:date="2023-10-16T21:42:00Z">
              <w:rPr>
                <w:rStyle w:val="aa"/>
              </w:rPr>
            </w:rPrChange>
          </w:rPr>
          <w:commentReference w:id="466"/>
        </w:r>
        <w:commentRangeEnd w:id="467"/>
        <w:r w:rsidR="003C4A97" w:rsidRPr="00CC1540" w:rsidDel="00C95940">
          <w:rPr>
            <w:rFonts w:ascii="Arial" w:hAnsi="Arial" w:cs="Arial"/>
            <w:sz w:val="20"/>
            <w:szCs w:val="20"/>
            <w:rPrChange w:id="475" w:author="Kim Wantae" w:date="2023-10-16T21:42:00Z">
              <w:rPr>
                <w:rStyle w:val="aa"/>
              </w:rPr>
            </w:rPrChange>
          </w:rPr>
          <w:commentReference w:id="467"/>
        </w:r>
        <w:r w:rsidR="001473D2" w:rsidRPr="00CC1540" w:rsidDel="00C95940">
          <w:rPr>
            <w:rFonts w:ascii="Arial" w:hAnsi="Arial" w:cs="Arial"/>
            <w:sz w:val="20"/>
            <w:szCs w:val="20"/>
            <w:rPrChange w:id="476" w:author="Kim Wantae" w:date="2023-10-16T21:42:00Z">
              <w:rPr>
                <w:szCs w:val="20"/>
              </w:rPr>
            </w:rPrChange>
          </w:rPr>
          <w:delText xml:space="preserve"> </w:delText>
        </w:r>
        <w:r w:rsidR="001473D2" w:rsidRPr="00CC1540" w:rsidDel="00C95940">
          <w:rPr>
            <w:rFonts w:ascii="Arial" w:hAnsi="Arial" w:cs="Arial"/>
            <w:sz w:val="20"/>
            <w:szCs w:val="20"/>
            <w:rPrChange w:id="477" w:author="Kim Wantae" w:date="2023-10-16T21:42:00Z">
              <w:rPr>
                <w:rFonts w:ascii="Arial" w:hAnsi="Arial" w:cs="Arial"/>
                <w:szCs w:val="20"/>
              </w:rPr>
            </w:rPrChange>
          </w:rPr>
          <w:delText>The formation of a hemispherical cylinder structure here is due to the partial rearrangement of Y002 molecules</w:delText>
        </w:r>
        <w:r w:rsidR="00831BAA" w:rsidRPr="00CC1540" w:rsidDel="00C95940">
          <w:rPr>
            <w:rFonts w:ascii="Arial" w:hAnsi="Arial" w:cs="Arial"/>
            <w:sz w:val="20"/>
            <w:szCs w:val="20"/>
            <w:rPrChange w:id="478" w:author="Kim Wantae" w:date="2023-10-16T21:42:00Z">
              <w:rPr>
                <w:rFonts w:ascii="Arial" w:hAnsi="Arial" w:cs="Arial"/>
                <w:szCs w:val="20"/>
              </w:rPr>
            </w:rPrChange>
          </w:rPr>
          <w:delText xml:space="preserve">, that is normal to the air </w:delText>
        </w:r>
        <w:r w:rsidR="001473D2" w:rsidRPr="00CC1540" w:rsidDel="00C95940">
          <w:rPr>
            <w:rFonts w:ascii="Arial" w:hAnsi="Arial" w:cs="Arial"/>
            <w:sz w:val="20"/>
            <w:szCs w:val="20"/>
            <w:rPrChange w:id="479" w:author="Kim Wantae" w:date="2023-10-16T21:42:00Z">
              <w:rPr>
                <w:rFonts w:ascii="Arial" w:hAnsi="Arial" w:cs="Arial"/>
                <w:szCs w:val="20"/>
              </w:rPr>
            </w:rPrChange>
          </w:rPr>
          <w:delText>interface</w:delText>
        </w:r>
        <w:r w:rsidR="00831BAA" w:rsidRPr="00CC1540" w:rsidDel="00C95940">
          <w:rPr>
            <w:rFonts w:ascii="Arial" w:hAnsi="Arial" w:cs="Arial"/>
            <w:sz w:val="20"/>
            <w:szCs w:val="20"/>
            <w:rPrChange w:id="480" w:author="Kim Wantae" w:date="2023-10-16T21:42:00Z">
              <w:rPr>
                <w:rFonts w:ascii="Arial" w:hAnsi="Arial" w:cs="Arial"/>
                <w:szCs w:val="20"/>
              </w:rPr>
            </w:rPrChange>
          </w:rPr>
          <w:delText>,</w:delText>
        </w:r>
        <w:r w:rsidR="001473D2" w:rsidRPr="00CC1540" w:rsidDel="00C95940">
          <w:rPr>
            <w:rFonts w:ascii="Arial" w:hAnsi="Arial" w:cs="Arial"/>
            <w:sz w:val="20"/>
            <w:szCs w:val="20"/>
            <w:rPrChange w:id="481" w:author="Kim Wantae" w:date="2023-10-16T21:42:00Z">
              <w:rPr>
                <w:rFonts w:ascii="Arial" w:hAnsi="Arial" w:cs="Arial"/>
                <w:szCs w:val="20"/>
              </w:rPr>
            </w:rPrChange>
          </w:rPr>
          <w:delText xml:space="preserve"> during the </w:delText>
        </w:r>
        <w:r w:rsidR="00831BAA" w:rsidRPr="00CC1540" w:rsidDel="00C95940">
          <w:rPr>
            <w:rFonts w:ascii="Arial" w:hAnsi="Arial" w:cs="Arial"/>
            <w:sz w:val="20"/>
            <w:szCs w:val="20"/>
            <w:rPrChange w:id="482" w:author="Kim Wantae" w:date="2023-10-16T21:42:00Z">
              <w:rPr>
                <w:rFonts w:ascii="Arial" w:hAnsi="Arial" w:cs="Arial"/>
                <w:szCs w:val="20"/>
              </w:rPr>
            </w:rPrChange>
          </w:rPr>
          <w:delText>sublimation</w:delText>
        </w:r>
        <w:r w:rsidR="001473D2" w:rsidRPr="00CC1540" w:rsidDel="00C95940">
          <w:rPr>
            <w:rFonts w:ascii="Arial" w:hAnsi="Arial" w:cs="Arial"/>
            <w:sz w:val="20"/>
            <w:szCs w:val="20"/>
            <w:rPrChange w:id="483" w:author="Kim Wantae" w:date="2023-10-16T21:42:00Z">
              <w:rPr>
                <w:rFonts w:ascii="Arial" w:hAnsi="Arial" w:cs="Arial"/>
                <w:szCs w:val="20"/>
              </w:rPr>
            </w:rPrChange>
          </w:rPr>
          <w:delText>-recombination process of Y002 on the surface of TFCDs.</w:delText>
        </w:r>
        <w:r w:rsidR="000866C9" w:rsidRPr="00CC1540" w:rsidDel="00C95940">
          <w:rPr>
            <w:rFonts w:ascii="Arial" w:hAnsi="Arial" w:cs="Arial"/>
            <w:sz w:val="20"/>
            <w:szCs w:val="20"/>
            <w:rPrChange w:id="484" w:author="Kim Wantae" w:date="2023-10-16T21:42:00Z">
              <w:rPr>
                <w:rFonts w:ascii="Arial" w:hAnsi="Arial" w:cs="Arial"/>
                <w:szCs w:val="20"/>
              </w:rPr>
            </w:rPrChange>
          </w:rPr>
          <w:fldChar w:fldCharType="begin">
            <w:fldData xml:space="preserve">PEVuZE5vdGU+PENpdGU+PEF1dGhvcj5LaW08L0F1dGhvcj48WWVhcj4yMDE4PC9ZZWFyPjxSZWNO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</w:fldData>
          </w:fldChar>
        </w:r>
        <w:r w:rsidR="000866C9" w:rsidRPr="00CC1540" w:rsidDel="00C95940">
          <w:rPr>
            <w:rFonts w:ascii="Arial" w:hAnsi="Arial" w:cs="Arial"/>
            <w:sz w:val="20"/>
            <w:szCs w:val="20"/>
            <w:rPrChange w:id="485" w:author="Kim Wantae" w:date="2023-10-16T21:42:00Z">
              <w:rPr>
                <w:rFonts w:ascii="Arial" w:hAnsi="Arial" w:cs="Arial"/>
                <w:szCs w:val="20"/>
              </w:rPr>
            </w:rPrChange>
          </w:rPr>
          <w:delInstrText xml:space="preserve"> ADDIN EN.CITE </w:delInstrText>
        </w:r>
        <w:r w:rsidR="000866C9" w:rsidRPr="00CC1540" w:rsidDel="00C95940">
          <w:rPr>
            <w:rFonts w:ascii="Arial" w:hAnsi="Arial" w:cs="Arial"/>
            <w:sz w:val="20"/>
            <w:szCs w:val="20"/>
            <w:rPrChange w:id="486" w:author="Kim Wantae" w:date="2023-10-16T21:42:00Z">
              <w:rPr>
                <w:rFonts w:ascii="Arial" w:hAnsi="Arial" w:cs="Arial"/>
                <w:szCs w:val="20"/>
              </w:rPr>
            </w:rPrChange>
          </w:rPr>
          <w:fldChar w:fldCharType="begin">
            <w:fldData xml:space="preserve">PEVuZE5vdGU+PENpdGU+PEF1dGhvcj5LaW08L0F1dGhvcj48WWVhcj4yMDE4PC9ZZWFyPjxSZWNO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</w:fldData>
          </w:fldChar>
        </w:r>
        <w:r w:rsidR="000866C9" w:rsidRPr="00CC1540" w:rsidDel="00C95940">
          <w:rPr>
            <w:rFonts w:ascii="Arial" w:hAnsi="Arial" w:cs="Arial"/>
            <w:sz w:val="20"/>
            <w:szCs w:val="20"/>
            <w:rPrChange w:id="487" w:author="Kim Wantae" w:date="2023-10-16T21:42:00Z">
              <w:rPr>
                <w:rFonts w:ascii="Arial" w:hAnsi="Arial" w:cs="Arial"/>
                <w:szCs w:val="20"/>
              </w:rPr>
            </w:rPrChange>
          </w:rPr>
          <w:delInstrText xml:space="preserve"> ADDIN EN.CITE.DATA </w:delInstrText>
        </w:r>
        <w:r w:rsidR="000866C9" w:rsidRPr="00204347" w:rsidDel="00C95940">
          <w:rPr>
            <w:rFonts w:ascii="Arial" w:hAnsi="Arial" w:cs="Arial"/>
            <w:szCs w:val="20"/>
          </w:rPr>
        </w:r>
        <w:r w:rsidR="000866C9" w:rsidRPr="00CC1540" w:rsidDel="00C95940">
          <w:rPr>
            <w:rFonts w:ascii="Arial" w:hAnsi="Arial" w:cs="Arial"/>
            <w:sz w:val="20"/>
            <w:szCs w:val="20"/>
            <w:rPrChange w:id="488" w:author="Kim Wantae" w:date="2023-10-16T21:42:00Z">
              <w:rPr>
                <w:rFonts w:ascii="Arial" w:hAnsi="Arial" w:cs="Arial"/>
                <w:szCs w:val="20"/>
              </w:rPr>
            </w:rPrChange>
          </w:rPr>
          <w:fldChar w:fldCharType="end"/>
        </w:r>
        <w:r w:rsidR="000866C9" w:rsidRPr="00204347" w:rsidDel="00C95940">
          <w:rPr>
            <w:rFonts w:ascii="Arial" w:hAnsi="Arial" w:cs="Arial"/>
            <w:szCs w:val="20"/>
          </w:rPr>
        </w:r>
        <w:r w:rsidR="000866C9" w:rsidRPr="00CC1540" w:rsidDel="00C95940">
          <w:rPr>
            <w:rFonts w:ascii="Arial" w:hAnsi="Arial" w:cs="Arial"/>
            <w:sz w:val="20"/>
            <w:szCs w:val="20"/>
            <w:rPrChange w:id="489" w:author="Kim Wantae" w:date="2023-10-16T21:42:00Z">
              <w:rPr>
                <w:rFonts w:ascii="Arial" w:hAnsi="Arial" w:cs="Arial"/>
                <w:szCs w:val="20"/>
              </w:rPr>
            </w:rPrChange>
          </w:rPr>
          <w:fldChar w:fldCharType="separate"/>
        </w:r>
        <w:r w:rsidR="000866C9" w:rsidRPr="00CC1540" w:rsidDel="00C95940">
          <w:rPr>
            <w:rFonts w:ascii="Arial" w:hAnsi="Arial" w:cs="Arial"/>
            <w:sz w:val="20"/>
            <w:szCs w:val="20"/>
            <w:rPrChange w:id="490" w:author="Kim Wantae" w:date="2023-10-16T21:42:00Z">
              <w:rPr>
                <w:rFonts w:ascii="Arial" w:hAnsi="Arial" w:cs="Arial"/>
                <w:noProof/>
                <w:szCs w:val="20"/>
              </w:rPr>
            </w:rPrChange>
          </w:rPr>
          <w:delText>(43)</w:delText>
        </w:r>
        <w:r w:rsidR="000866C9" w:rsidRPr="00CC1540" w:rsidDel="00C95940">
          <w:rPr>
            <w:rFonts w:ascii="Arial" w:hAnsi="Arial" w:cs="Arial"/>
            <w:sz w:val="20"/>
            <w:szCs w:val="20"/>
            <w:rPrChange w:id="491" w:author="Kim Wantae" w:date="2023-10-16T21:42:00Z">
              <w:rPr>
                <w:rFonts w:ascii="Arial" w:hAnsi="Arial" w:cs="Arial"/>
                <w:szCs w:val="20"/>
              </w:rPr>
            </w:rPrChange>
          </w:rPr>
          <w:fldChar w:fldCharType="end"/>
        </w:r>
        <w:r w:rsidR="000866C9" w:rsidRPr="00CC1540" w:rsidDel="00C95940">
          <w:rPr>
            <w:rFonts w:ascii="Arial" w:hAnsi="Arial" w:cs="Arial"/>
            <w:sz w:val="20"/>
            <w:szCs w:val="20"/>
            <w:rPrChange w:id="492" w:author="Kim Wantae" w:date="2023-10-16T21:42:00Z">
              <w:rPr>
                <w:rFonts w:ascii="Arial" w:hAnsi="Arial" w:cs="Arial"/>
                <w:szCs w:val="20"/>
              </w:rPr>
            </w:rPrChange>
          </w:rPr>
          <w:delText xml:space="preserve"> </w:delText>
        </w:r>
        <w:r w:rsidR="001473D2" w:rsidRPr="00CC1540" w:rsidDel="00C95940">
          <w:rPr>
            <w:rFonts w:ascii="Arial" w:hAnsi="Arial" w:cs="Arial"/>
            <w:sz w:val="20"/>
            <w:szCs w:val="20"/>
            <w:rPrChange w:id="493" w:author="Kim Wantae" w:date="2023-10-16T21:42:00Z">
              <w:rPr>
                <w:rFonts w:ascii="Arial" w:hAnsi="Arial" w:cs="Arial"/>
                <w:szCs w:val="20"/>
              </w:rPr>
            </w:rPrChange>
          </w:rPr>
          <w:delText xml:space="preserve">Therefore, it can be understood that the molecular alignment within the internal layers is always perpendicular to the long axis of the hemispherical cylinder. Based on this fact, by examining the intermediate structures that arise through the </w:delText>
        </w:r>
        <w:r w:rsidR="00831BAA" w:rsidRPr="00CC1540" w:rsidDel="00C95940">
          <w:rPr>
            <w:rFonts w:ascii="Arial" w:hAnsi="Arial" w:cs="Arial"/>
            <w:sz w:val="20"/>
            <w:szCs w:val="20"/>
            <w:rPrChange w:id="494" w:author="Kim Wantae" w:date="2023-10-16T21:42:00Z">
              <w:rPr>
                <w:rFonts w:ascii="Arial" w:hAnsi="Arial" w:cs="Arial"/>
                <w:szCs w:val="20"/>
              </w:rPr>
            </w:rPrChange>
          </w:rPr>
          <w:delText>sublimation</w:delText>
        </w:r>
        <w:r w:rsidR="001473D2" w:rsidRPr="00CC1540" w:rsidDel="00C95940">
          <w:rPr>
            <w:rFonts w:ascii="Arial" w:hAnsi="Arial" w:cs="Arial"/>
            <w:sz w:val="20"/>
            <w:szCs w:val="20"/>
            <w:rPrChange w:id="495" w:author="Kim Wantae" w:date="2023-10-16T21:42:00Z">
              <w:rPr>
                <w:rFonts w:ascii="Arial" w:hAnsi="Arial" w:cs="Arial"/>
                <w:szCs w:val="20"/>
              </w:rPr>
            </w:rPrChange>
          </w:rPr>
          <w:delText>-recombination process</w:delText>
        </w:r>
        <w:r w:rsidR="00831BAA" w:rsidRPr="00CC1540" w:rsidDel="00C95940">
          <w:rPr>
            <w:rFonts w:ascii="Arial" w:hAnsi="Arial" w:cs="Arial"/>
            <w:sz w:val="20"/>
            <w:szCs w:val="20"/>
            <w:rPrChange w:id="496" w:author="Kim Wantae" w:date="2023-10-16T21:42:00Z">
              <w:rPr>
                <w:rFonts w:ascii="Arial" w:hAnsi="Arial" w:cs="Arial"/>
                <w:szCs w:val="20"/>
              </w:rPr>
            </w:rPrChange>
          </w:rPr>
          <w:delText xml:space="preserve"> in</w:delText>
        </w:r>
        <w:r w:rsidR="001473D2" w:rsidRPr="00CC1540" w:rsidDel="00C95940">
          <w:rPr>
            <w:rFonts w:ascii="Arial" w:hAnsi="Arial" w:cs="Arial"/>
            <w:sz w:val="20"/>
            <w:szCs w:val="20"/>
            <w:rPrChange w:id="497" w:author="Kim Wantae" w:date="2023-10-16T21:42:00Z">
              <w:rPr>
                <w:rFonts w:ascii="Arial" w:hAnsi="Arial" w:cs="Arial"/>
                <w:szCs w:val="20"/>
              </w:rPr>
            </w:rPrChange>
          </w:rPr>
          <w:delText xml:space="preserve"> the layer-by-layer evaporation, the layered structure and molecular alignment within the initial TFCDs can be sequentially confirmed</w:delText>
        </w:r>
        <w:r w:rsidR="00831BAA" w:rsidRPr="00CC1540" w:rsidDel="00C95940">
          <w:rPr>
            <w:rFonts w:ascii="Arial" w:hAnsi="Arial" w:cs="Arial"/>
            <w:sz w:val="20"/>
            <w:szCs w:val="20"/>
            <w:rPrChange w:id="498" w:author="Kim Wantae" w:date="2023-10-16T21:42:00Z">
              <w:rPr>
                <w:rFonts w:ascii="Arial" w:hAnsi="Arial" w:cs="Arial"/>
                <w:szCs w:val="20"/>
              </w:rPr>
            </w:rPrChange>
          </w:rPr>
          <w:delText xml:space="preserve"> throughout its thickness</w:delText>
        </w:r>
        <w:r w:rsidR="001473D2" w:rsidRPr="00CC1540" w:rsidDel="00C95940">
          <w:rPr>
            <w:rFonts w:ascii="Arial" w:hAnsi="Arial" w:cs="Arial"/>
            <w:sz w:val="20"/>
            <w:szCs w:val="20"/>
            <w:rPrChange w:id="499" w:author="Kim Wantae" w:date="2023-10-16T21:42:00Z">
              <w:rPr>
                <w:rFonts w:ascii="Arial" w:hAnsi="Arial" w:cs="Arial"/>
                <w:szCs w:val="20"/>
              </w:rPr>
            </w:rPrChange>
          </w:rPr>
          <w:delText xml:space="preserve">. Thus, as observed with TFCDs' thermal sintering process on flat substrates and as inferred from the Maltese cross pattern of TFCDs observed through POM, it can be inferred that on flat substrates, molecular alignment at the bottom surface occurs radially with a defect-centered orientation. However, in the case of TFCDs on channel substrates, while POM images might not clearly distinguish them from those on flat substrates, </w:delText>
        </w:r>
        <w:r w:rsidR="00831BAA" w:rsidRPr="00CC1540" w:rsidDel="00C95940">
          <w:rPr>
            <w:rFonts w:ascii="Arial" w:hAnsi="Arial" w:cs="Arial"/>
            <w:sz w:val="20"/>
            <w:szCs w:val="20"/>
            <w:rPrChange w:id="500" w:author="Kim Wantae" w:date="2023-10-16T21:42:00Z">
              <w:rPr>
                <w:rFonts w:ascii="Arial" w:hAnsi="Arial" w:cs="Arial"/>
                <w:szCs w:val="20"/>
              </w:rPr>
            </w:rPrChange>
          </w:rPr>
          <w:delText>SEM</w:delText>
        </w:r>
        <w:r w:rsidR="001473D2" w:rsidRPr="00CC1540" w:rsidDel="00C95940">
          <w:rPr>
            <w:rFonts w:ascii="Arial" w:hAnsi="Arial" w:cs="Arial"/>
            <w:sz w:val="20"/>
            <w:szCs w:val="20"/>
            <w:rPrChange w:id="501" w:author="Kim Wantae" w:date="2023-10-16T21:42:00Z">
              <w:rPr>
                <w:rFonts w:ascii="Arial" w:hAnsi="Arial" w:cs="Arial"/>
                <w:szCs w:val="20"/>
              </w:rPr>
            </w:rPrChange>
          </w:rPr>
          <w:delText xml:space="preserve"> images of structures processed at 160</w:delText>
        </w:r>
        <w:r w:rsidR="00831BAA" w:rsidRPr="00CC1540" w:rsidDel="00C95940">
          <w:rPr>
            <w:rFonts w:ascii="Arial" w:hAnsi="Arial" w:cs="Arial"/>
            <w:sz w:val="20"/>
            <w:szCs w:val="20"/>
            <w:rPrChange w:id="502" w:author="Kim Wantae" w:date="2023-10-16T21:42:00Z">
              <w:rPr>
                <w:rFonts w:ascii="Arial" w:hAnsi="Arial" w:cs="Arial"/>
                <w:szCs w:val="20"/>
              </w:rPr>
            </w:rPrChange>
          </w:rPr>
          <w:delText xml:space="preserve"> </w:delText>
        </w:r>
        <w:r w:rsidR="00831BAA" w:rsidRPr="00CC1540" w:rsidDel="00C95940">
          <w:rPr>
            <w:rFonts w:ascii="맑은 고딕" w:eastAsia="맑은 고딕" w:hAnsi="맑은 고딕" w:cs="맑은 고딕" w:hint="eastAsia"/>
            <w:sz w:val="20"/>
            <w:szCs w:val="20"/>
            <w:rPrChange w:id="503" w:author="Kim Wantae" w:date="2023-10-16T21:42:00Z">
              <w:rPr>
                <w:rFonts w:ascii="맑은 고딕" w:eastAsia="맑은 고딕" w:hAnsi="맑은 고딕" w:cs="맑은 고딕" w:hint="eastAsia"/>
                <w:szCs w:val="20"/>
              </w:rPr>
            </w:rPrChange>
          </w:rPr>
          <w:delText>℃</w:delText>
        </w:r>
        <w:r w:rsidR="001473D2" w:rsidRPr="00CC1540" w:rsidDel="00C95940">
          <w:rPr>
            <w:rFonts w:ascii="Arial" w:hAnsi="Arial" w:cs="Arial"/>
            <w:sz w:val="20"/>
            <w:szCs w:val="20"/>
            <w:rPrChange w:id="504" w:author="Kim Wantae" w:date="2023-10-16T21:42:00Z">
              <w:rPr>
                <w:rFonts w:ascii="Arial" w:hAnsi="Arial" w:cs="Arial"/>
                <w:szCs w:val="20"/>
              </w:rPr>
            </w:rPrChange>
          </w:rPr>
          <w:delText xml:space="preserve"> for 40 minutes reveal that the molecular alignment at the bottom of the channel </w:delText>
        </w:r>
        <w:r w:rsidR="00831BAA" w:rsidRPr="00CC1540" w:rsidDel="00C95940">
          <w:rPr>
            <w:rFonts w:ascii="Arial" w:hAnsi="Arial" w:cs="Arial"/>
            <w:sz w:val="20"/>
            <w:szCs w:val="20"/>
            <w:rPrChange w:id="505" w:author="Kim Wantae" w:date="2023-10-16T21:42:00Z">
              <w:rPr>
                <w:rFonts w:ascii="Arial" w:hAnsi="Arial" w:cs="Arial"/>
                <w:szCs w:val="20"/>
              </w:rPr>
            </w:rPrChange>
          </w:rPr>
          <w:delText>is</w:delText>
        </w:r>
        <w:r w:rsidR="001473D2" w:rsidRPr="00CC1540" w:rsidDel="00C95940">
          <w:rPr>
            <w:rFonts w:ascii="Arial" w:hAnsi="Arial" w:cs="Arial"/>
            <w:sz w:val="20"/>
            <w:szCs w:val="20"/>
            <w:rPrChange w:id="506" w:author="Kim Wantae" w:date="2023-10-16T21:42:00Z">
              <w:rPr>
                <w:rFonts w:ascii="Arial" w:hAnsi="Arial" w:cs="Arial"/>
                <w:szCs w:val="20"/>
              </w:rPr>
            </w:rPrChange>
          </w:rPr>
          <w:delText xml:space="preserve"> </w:delText>
        </w:r>
        <w:r w:rsidR="00831BAA" w:rsidRPr="00CC1540" w:rsidDel="00C95940">
          <w:rPr>
            <w:rFonts w:ascii="Arial" w:hAnsi="Arial" w:cs="Arial"/>
            <w:sz w:val="20"/>
            <w:szCs w:val="20"/>
            <w:rPrChange w:id="507" w:author="Kim Wantae" w:date="2023-10-16T21:42:00Z">
              <w:rPr>
                <w:rFonts w:ascii="Arial" w:hAnsi="Arial" w:cs="Arial"/>
                <w:szCs w:val="20"/>
              </w:rPr>
            </w:rPrChange>
          </w:rPr>
          <w:delText>parallel to the long axis of channels</w:delText>
        </w:r>
        <w:r w:rsidR="00FE751B" w:rsidRPr="00CC1540" w:rsidDel="00C95940">
          <w:rPr>
            <w:rFonts w:ascii="Arial" w:hAnsi="Arial" w:cs="Arial"/>
            <w:sz w:val="20"/>
            <w:szCs w:val="20"/>
            <w:rPrChange w:id="508" w:author="Kim Wantae" w:date="2023-10-16T21:42:00Z">
              <w:rPr>
                <w:rFonts w:ascii="Arial" w:hAnsi="Arial" w:cs="Arial"/>
                <w:szCs w:val="20"/>
              </w:rPr>
            </w:rPrChange>
          </w:rPr>
          <w:delText xml:space="preserve"> (4th image in Fig. 2</w:delText>
        </w:r>
        <w:r w:rsidR="000866C9" w:rsidRPr="00CC1540" w:rsidDel="00C95940">
          <w:rPr>
            <w:rFonts w:ascii="Arial" w:hAnsi="Arial" w:cs="Arial"/>
            <w:sz w:val="20"/>
            <w:szCs w:val="20"/>
            <w:rPrChange w:id="509" w:author="Kim Wantae" w:date="2023-10-16T21:42:00Z">
              <w:rPr>
                <w:rFonts w:ascii="Arial" w:hAnsi="Arial" w:cs="Arial"/>
                <w:szCs w:val="20"/>
              </w:rPr>
            </w:rPrChange>
          </w:rPr>
          <w:delText>d</w:delText>
        </w:r>
        <w:r w:rsidR="00FE751B" w:rsidRPr="00CC1540" w:rsidDel="00C95940">
          <w:rPr>
            <w:rFonts w:ascii="Arial" w:hAnsi="Arial" w:cs="Arial"/>
            <w:sz w:val="20"/>
            <w:szCs w:val="20"/>
            <w:rPrChange w:id="510" w:author="Kim Wantae" w:date="2023-10-16T21:42:00Z">
              <w:rPr>
                <w:rFonts w:ascii="Arial" w:hAnsi="Arial" w:cs="Arial"/>
                <w:szCs w:val="20"/>
              </w:rPr>
            </w:rPrChange>
          </w:rPr>
          <w:delText>)</w:delText>
        </w:r>
        <w:r w:rsidR="001473D2" w:rsidRPr="00CC1540" w:rsidDel="00C95940">
          <w:rPr>
            <w:rFonts w:ascii="Arial" w:hAnsi="Arial" w:cs="Arial"/>
            <w:sz w:val="20"/>
            <w:szCs w:val="20"/>
            <w:rPrChange w:id="511" w:author="Kim Wantae" w:date="2023-10-16T21:42:00Z">
              <w:rPr>
                <w:rFonts w:ascii="Arial" w:hAnsi="Arial" w:cs="Arial"/>
                <w:szCs w:val="20"/>
              </w:rPr>
            </w:rPrChange>
          </w:rPr>
          <w:delText>, distinct from the radial orientation</w:delText>
        </w:r>
        <w:r w:rsidR="00FE751B" w:rsidRPr="00CC1540" w:rsidDel="00C95940">
          <w:rPr>
            <w:rFonts w:ascii="Arial" w:hAnsi="Arial" w:cs="Arial"/>
            <w:sz w:val="20"/>
            <w:szCs w:val="20"/>
            <w:rPrChange w:id="512" w:author="Kim Wantae" w:date="2023-10-16T21:42:00Z">
              <w:rPr>
                <w:rFonts w:ascii="Arial" w:hAnsi="Arial" w:cs="Arial"/>
                <w:szCs w:val="20"/>
              </w:rPr>
            </w:rPrChange>
          </w:rPr>
          <w:delText xml:space="preserve"> (Fig. S</w:delText>
        </w:r>
        <w:r w:rsidR="000866C9" w:rsidRPr="00CC1540" w:rsidDel="00C95940">
          <w:rPr>
            <w:rFonts w:ascii="Arial" w:hAnsi="Arial" w:cs="Arial"/>
            <w:sz w:val="20"/>
            <w:szCs w:val="20"/>
            <w:rPrChange w:id="513" w:author="Kim Wantae" w:date="2023-10-16T21:42:00Z">
              <w:rPr>
                <w:rFonts w:ascii="Arial" w:hAnsi="Arial" w:cs="Arial"/>
                <w:szCs w:val="20"/>
              </w:rPr>
            </w:rPrChange>
          </w:rPr>
          <w:delText>4</w:delText>
        </w:r>
        <w:r w:rsidR="00FE751B" w:rsidRPr="00CC1540" w:rsidDel="00C95940">
          <w:rPr>
            <w:rFonts w:ascii="Arial" w:hAnsi="Arial" w:cs="Arial"/>
            <w:sz w:val="20"/>
            <w:szCs w:val="20"/>
            <w:rPrChange w:id="514" w:author="Kim Wantae" w:date="2023-10-16T21:42:00Z">
              <w:rPr>
                <w:rFonts w:ascii="Arial" w:hAnsi="Arial" w:cs="Arial"/>
                <w:szCs w:val="20"/>
              </w:rPr>
            </w:rPrChange>
          </w:rPr>
          <w:delText>)</w:delText>
        </w:r>
        <w:r w:rsidR="001473D2" w:rsidRPr="00CC1540" w:rsidDel="00C95940">
          <w:rPr>
            <w:rFonts w:ascii="Arial" w:hAnsi="Arial" w:cs="Arial"/>
            <w:sz w:val="20"/>
            <w:szCs w:val="20"/>
            <w:rPrChange w:id="515" w:author="Kim Wantae" w:date="2023-10-16T21:42:00Z">
              <w:rPr>
                <w:rFonts w:ascii="Arial" w:hAnsi="Arial" w:cs="Arial"/>
                <w:szCs w:val="20"/>
              </w:rPr>
            </w:rPrChange>
          </w:rPr>
          <w:delText xml:space="preserve">. The above results introduce a new method for analyzing the internal structure of smectic </w:delText>
        </w:r>
        <w:r w:rsidR="00831BAA" w:rsidRPr="00CC1540" w:rsidDel="00C95940">
          <w:rPr>
            <w:rFonts w:ascii="Arial" w:hAnsi="Arial" w:cs="Arial"/>
            <w:sz w:val="20"/>
            <w:szCs w:val="20"/>
            <w:rPrChange w:id="516" w:author="Kim Wantae" w:date="2023-10-16T21:42:00Z">
              <w:rPr>
                <w:rFonts w:ascii="Arial" w:hAnsi="Arial" w:cs="Arial"/>
                <w:szCs w:val="20"/>
              </w:rPr>
            </w:rPrChange>
          </w:rPr>
          <w:delText>LCs</w:delText>
        </w:r>
        <w:r w:rsidR="001473D2" w:rsidRPr="00CC1540" w:rsidDel="00C95940">
          <w:rPr>
            <w:rFonts w:ascii="Arial" w:hAnsi="Arial" w:cs="Arial"/>
            <w:sz w:val="20"/>
            <w:szCs w:val="20"/>
            <w:rPrChange w:id="517" w:author="Kim Wantae" w:date="2023-10-16T21:42:00Z">
              <w:rPr>
                <w:rFonts w:ascii="Arial" w:hAnsi="Arial" w:cs="Arial"/>
                <w:szCs w:val="20"/>
              </w:rPr>
            </w:rPrChange>
          </w:rPr>
          <w:delText xml:space="preserve">, which can complement the limitations of </w:delText>
        </w:r>
        <w:r w:rsidR="00831BAA" w:rsidRPr="00CC1540" w:rsidDel="00C95940">
          <w:rPr>
            <w:rFonts w:ascii="Arial" w:hAnsi="Arial" w:cs="Arial"/>
            <w:sz w:val="20"/>
            <w:szCs w:val="20"/>
            <w:rPrChange w:id="518" w:author="Kim Wantae" w:date="2023-10-16T21:42:00Z">
              <w:rPr>
                <w:rFonts w:ascii="Arial" w:hAnsi="Arial" w:cs="Arial"/>
                <w:szCs w:val="20"/>
              </w:rPr>
            </w:rPrChange>
          </w:rPr>
          <w:delText xml:space="preserve">observation on layered LC structures </w:delText>
        </w:r>
        <w:r w:rsidR="001473D2" w:rsidRPr="00CC1540" w:rsidDel="00C95940">
          <w:rPr>
            <w:rFonts w:ascii="Arial" w:hAnsi="Arial" w:cs="Arial"/>
            <w:sz w:val="20"/>
            <w:szCs w:val="20"/>
            <w:rPrChange w:id="519" w:author="Kim Wantae" w:date="2023-10-16T21:42:00Z">
              <w:rPr>
                <w:rFonts w:ascii="Arial" w:hAnsi="Arial" w:cs="Arial"/>
                <w:szCs w:val="20"/>
              </w:rPr>
            </w:rPrChange>
          </w:rPr>
          <w:delText xml:space="preserve">using </w:delText>
        </w:r>
        <w:r w:rsidR="00831BAA" w:rsidRPr="00CC1540" w:rsidDel="00C95940">
          <w:rPr>
            <w:rFonts w:ascii="Arial" w:hAnsi="Arial" w:cs="Arial"/>
            <w:sz w:val="20"/>
            <w:szCs w:val="20"/>
            <w:rPrChange w:id="520" w:author="Kim Wantae" w:date="2023-10-16T21:42:00Z">
              <w:rPr>
                <w:rFonts w:ascii="Arial" w:hAnsi="Arial" w:cs="Arial"/>
                <w:szCs w:val="20"/>
              </w:rPr>
            </w:rPrChange>
          </w:rPr>
          <w:delText>POM</w:delText>
        </w:r>
        <w:r w:rsidR="001473D2" w:rsidRPr="00CC1540" w:rsidDel="00C95940">
          <w:rPr>
            <w:rFonts w:ascii="Arial" w:hAnsi="Arial" w:cs="Arial"/>
            <w:sz w:val="20"/>
            <w:szCs w:val="20"/>
            <w:rPrChange w:id="521" w:author="Kim Wantae" w:date="2023-10-16T21:42:00Z">
              <w:rPr>
                <w:rFonts w:ascii="Arial" w:hAnsi="Arial" w:cs="Arial"/>
                <w:szCs w:val="20"/>
              </w:rPr>
            </w:rPrChange>
          </w:rPr>
          <w:delText>. Furthermore, it holds potential as a novel fabrication technique capable of hierarchically forming micro-nanostructures on the surface of three-dimensional structures</w:delText>
        </w:r>
        <w:r w:rsidR="00BE02F8" w:rsidRPr="00CC1540" w:rsidDel="00C95940">
          <w:rPr>
            <w:rFonts w:ascii="Arial" w:hAnsi="Arial" w:cs="Arial"/>
            <w:sz w:val="20"/>
            <w:szCs w:val="20"/>
            <w:rPrChange w:id="522" w:author="Kim Wantae" w:date="2023-10-16T21:42:00Z">
              <w:rPr>
                <w:rFonts w:ascii="Arial" w:hAnsi="Arial" w:cs="Arial"/>
                <w:szCs w:val="20"/>
              </w:rPr>
            </w:rPrChange>
          </w:rPr>
          <w:delText xml:space="preserve">. </w:delText>
        </w:r>
      </w:del>
    </w:p>
    <w:p w14:paraId="54E76EE7" w14:textId="4EE0472F" w:rsidR="003B2B2A" w:rsidRPr="00E12933" w:rsidRDefault="00BB1154">
      <w:pPr>
        <w:pStyle w:val="a3"/>
        <w:ind w:firstLineChars="50" w:firstLine="100"/>
        <w:jc w:val="both"/>
        <w:rPr>
          <w:rFonts w:ascii="Arial" w:hAnsi="Arial" w:cs="Arial"/>
          <w:sz w:val="20"/>
          <w:szCs w:val="20"/>
        </w:rPr>
      </w:pPr>
      <w:del w:id="523" w:author="PKNU" w:date="2023-09-19T18:16:00Z">
        <w:r w:rsidRPr="00CC1540" w:rsidDel="00C95940">
          <w:rPr>
            <w:rFonts w:ascii="Arial" w:hAnsi="Arial" w:cs="Arial"/>
            <w:sz w:val="20"/>
            <w:szCs w:val="20"/>
          </w:rPr>
          <w:delText>Next</w:delText>
        </w:r>
      </w:del>
      <w:del w:id="524" w:author="PKNU" w:date="2023-09-19T18:17:00Z">
        <w:r w:rsidRPr="00CC1540" w:rsidDel="00C95940">
          <w:rPr>
            <w:rFonts w:ascii="Arial" w:hAnsi="Arial" w:cs="Arial"/>
            <w:sz w:val="20"/>
            <w:szCs w:val="20"/>
          </w:rPr>
          <w:delText xml:space="preserve">, </w:delText>
        </w:r>
      </w:del>
      <w:ins w:id="525" w:author="Kim Wantae" w:date="2023-10-16T21:52:00Z">
        <w:r w:rsidR="00F87C37">
          <w:rPr>
            <w:rFonts w:ascii="Arial" w:hAnsi="Arial" w:cs="Arial"/>
            <w:sz w:val="20"/>
            <w:szCs w:val="20"/>
          </w:rPr>
          <w:t>The</w:t>
        </w:r>
      </w:ins>
      <w:del w:id="526" w:author="PKNU" w:date="2023-09-19T18:17:00Z">
        <w:r w:rsidR="008A4719" w:rsidRPr="00CC1540" w:rsidDel="00C95940">
          <w:rPr>
            <w:rFonts w:ascii="Arial" w:hAnsi="Arial" w:cs="Arial"/>
            <w:sz w:val="20"/>
            <w:szCs w:val="20"/>
          </w:rPr>
          <w:delText>t</w:delText>
        </w:r>
      </w:del>
      <w:del w:id="527" w:author="Kim Wantae" w:date="2023-10-16T21:52:00Z">
        <w:r w:rsidR="008A4719" w:rsidRPr="00CC1540" w:rsidDel="00F87C37">
          <w:rPr>
            <w:rFonts w:ascii="Arial" w:hAnsi="Arial" w:cs="Arial"/>
            <w:sz w:val="20"/>
            <w:szCs w:val="20"/>
          </w:rPr>
          <w:delText>he</w:delText>
        </w:r>
      </w:del>
      <w:r w:rsidR="008A4719" w:rsidRPr="00CC1540">
        <w:rPr>
          <w:rFonts w:ascii="Arial" w:hAnsi="Arial" w:cs="Arial"/>
          <w:sz w:val="20"/>
          <w:szCs w:val="20"/>
        </w:rPr>
        <w:t xml:space="preserve"> sublimation processes of Y002 on the Si substrate with micro-pillars have been carefully studied in order to</w:t>
      </w:r>
      <w:r w:rsidR="008A4719" w:rsidRPr="00E12933">
        <w:rPr>
          <w:rFonts w:ascii="Arial" w:hAnsi="Arial" w:cs="Arial"/>
          <w:sz w:val="20"/>
          <w:szCs w:val="20"/>
        </w:rPr>
        <w:t xml:space="preserve"> better understand the TFCDs and their stability. T</w:t>
      </w:r>
      <w:r w:rsidRPr="00E12933">
        <w:rPr>
          <w:rFonts w:ascii="Arial" w:hAnsi="Arial" w:cs="Arial"/>
          <w:sz w:val="20"/>
          <w:szCs w:val="20"/>
        </w:rPr>
        <w:t xml:space="preserve">he </w:t>
      </w:r>
      <w:r w:rsidR="007F632C" w:rsidRPr="00E12933">
        <w:rPr>
          <w:rFonts w:ascii="Arial" w:hAnsi="Arial" w:cs="Arial"/>
          <w:sz w:val="20"/>
          <w:szCs w:val="20"/>
        </w:rPr>
        <w:t>sublimation of the TFCD array</w:t>
      </w:r>
      <w:r w:rsidRPr="00E12933">
        <w:rPr>
          <w:rFonts w:ascii="Arial" w:hAnsi="Arial" w:cs="Arial"/>
          <w:sz w:val="20"/>
          <w:szCs w:val="20"/>
        </w:rPr>
        <w:t xml:space="preserve"> on the Si substrate with micro-pillars </w:t>
      </w:r>
      <w:r w:rsidR="007F632C" w:rsidRPr="00E12933">
        <w:rPr>
          <w:rFonts w:ascii="Arial" w:hAnsi="Arial" w:cs="Arial"/>
          <w:sz w:val="20"/>
          <w:szCs w:val="20"/>
        </w:rPr>
        <w:t>was carried out by precisely controlling the depth</w:t>
      </w:r>
      <w:r w:rsidRPr="00E12933">
        <w:rPr>
          <w:rFonts w:ascii="Arial" w:hAnsi="Arial" w:cs="Arial"/>
          <w:sz w:val="20"/>
          <w:szCs w:val="20"/>
        </w:rPr>
        <w:t xml:space="preserve"> of pillars in range of from</w:t>
      </w:r>
      <w:r w:rsidR="00AD13D4" w:rsidRPr="00E12933">
        <w:rPr>
          <w:rFonts w:ascii="Arial" w:hAnsi="Arial" w:cs="Arial" w:hint="eastAsia"/>
          <w:sz w:val="20"/>
          <w:szCs w:val="20"/>
        </w:rPr>
        <w:t xml:space="preserve"> </w:t>
      </w:r>
      <w:r w:rsidR="009D12B7" w:rsidRPr="00E12933">
        <w:rPr>
          <w:rFonts w:ascii="Arial" w:hAnsi="Arial" w:cs="Arial"/>
          <w:sz w:val="20"/>
          <w:szCs w:val="20"/>
        </w:rPr>
        <w:t>2</w:t>
      </w:r>
      <w:r w:rsidRPr="00E12933">
        <w:rPr>
          <w:rFonts w:ascii="Arial" w:hAnsi="Arial" w:cs="Arial"/>
          <w:sz w:val="20"/>
          <w:szCs w:val="20"/>
        </w:rPr>
        <w:t xml:space="preserve"> to</w:t>
      </w:r>
      <w:r w:rsidR="00AD13D4" w:rsidRPr="00E12933">
        <w:rPr>
          <w:rFonts w:ascii="Arial" w:hAnsi="Arial" w:cs="Arial" w:hint="eastAsia"/>
          <w:sz w:val="20"/>
          <w:szCs w:val="20"/>
        </w:rPr>
        <w:t xml:space="preserve"> </w:t>
      </w:r>
      <w:r w:rsidR="009D12B7" w:rsidRPr="00E12933">
        <w:rPr>
          <w:rFonts w:ascii="Arial" w:hAnsi="Arial" w:cs="Arial"/>
          <w:sz w:val="20"/>
          <w:szCs w:val="20"/>
        </w:rPr>
        <w:t>3</w:t>
      </w:r>
      <w:r w:rsidRPr="00E12933">
        <w:rPr>
          <w:rFonts w:ascii="Arial" w:hAnsi="Arial" w:cs="Arial"/>
          <w:sz w:val="20"/>
          <w:szCs w:val="20"/>
        </w:rPr>
        <w:t xml:space="preserve"> </w:t>
      </w:r>
      <w:del w:id="528" w:author="Kim Wantae" w:date="2023-10-16T21:42:00Z">
        <w:r w:rsidRPr="00E12933" w:rsidDel="00CC1540">
          <w:rPr>
            <w:sz w:val="20"/>
            <w:szCs w:val="20"/>
          </w:rPr>
          <w:delText>μ</w:delText>
        </w:r>
      </w:del>
      <w:ins w:id="529" w:author="Kim Wantae" w:date="2023-10-16T21:42:00Z">
        <w:r w:rsidR="00CC1540">
          <w:rPr>
            <w:sz w:val="20"/>
            <w:szCs w:val="20"/>
          </w:rPr>
          <w:t>µ</w:t>
        </w:r>
      </w:ins>
      <w:r w:rsidRPr="00E12933">
        <w:rPr>
          <w:rFonts w:ascii="Arial" w:hAnsi="Arial" w:cs="Arial"/>
          <w:sz w:val="20"/>
          <w:szCs w:val="20"/>
        </w:rPr>
        <w:t>m</w:t>
      </w:r>
      <w:r w:rsidR="008A4719" w:rsidRPr="00E12933">
        <w:rPr>
          <w:rFonts w:ascii="Arial" w:hAnsi="Arial" w:cs="Arial"/>
          <w:sz w:val="20"/>
          <w:szCs w:val="20"/>
        </w:rPr>
        <w:t xml:space="preserve"> (Fig. </w:t>
      </w:r>
      <w:del w:id="530" w:author="PKNU" w:date="2023-09-20T14:59:00Z">
        <w:r w:rsidR="008A4719" w:rsidRPr="00E12933" w:rsidDel="008D42F6">
          <w:rPr>
            <w:rFonts w:ascii="Arial" w:hAnsi="Arial" w:cs="Arial"/>
            <w:sz w:val="20"/>
            <w:szCs w:val="20"/>
          </w:rPr>
          <w:delText>3)</w:delText>
        </w:r>
      </w:del>
      <w:ins w:id="531" w:author="PKNU" w:date="2023-09-20T14:59:00Z">
        <w:r w:rsidR="008D42F6">
          <w:rPr>
            <w:rFonts w:ascii="Arial" w:hAnsi="Arial" w:cs="Arial"/>
            <w:sz w:val="20"/>
            <w:szCs w:val="20"/>
          </w:rPr>
          <w:t>2</w:t>
        </w:r>
      </w:ins>
      <w:ins w:id="532" w:author="Kim Wantae" w:date="2023-10-04T15:25:00Z">
        <w:r w:rsidR="00121A34">
          <w:rPr>
            <w:rFonts w:ascii="Arial" w:hAnsi="Arial" w:cs="Arial"/>
            <w:sz w:val="20"/>
            <w:szCs w:val="20"/>
          </w:rPr>
          <w:t>a</w:t>
        </w:r>
      </w:ins>
      <w:ins w:id="533" w:author="PKNU" w:date="2023-09-20T14:59:00Z">
        <w:r w:rsidR="008D42F6">
          <w:rPr>
            <w:rFonts w:ascii="Arial" w:hAnsi="Arial" w:cs="Arial"/>
            <w:sz w:val="20"/>
            <w:szCs w:val="20"/>
          </w:rPr>
          <w:t>)</w:t>
        </w:r>
      </w:ins>
      <w:r w:rsidR="008A4719" w:rsidRPr="00E12933">
        <w:rPr>
          <w:rFonts w:ascii="Arial" w:hAnsi="Arial" w:cs="Arial"/>
          <w:sz w:val="20"/>
          <w:szCs w:val="20"/>
        </w:rPr>
        <w:t xml:space="preserve">. </w:t>
      </w:r>
      <w:r w:rsidRPr="00E12933">
        <w:rPr>
          <w:rFonts w:ascii="Arial" w:hAnsi="Arial" w:cs="Arial"/>
          <w:sz w:val="20"/>
          <w:szCs w:val="20"/>
        </w:rPr>
        <w:t xml:space="preserve">Initially, </w:t>
      </w:r>
      <w:r w:rsidR="00610772" w:rsidRPr="00E12933">
        <w:rPr>
          <w:rFonts w:ascii="Arial" w:hAnsi="Arial" w:cs="Arial"/>
          <w:sz w:val="20"/>
          <w:szCs w:val="20"/>
        </w:rPr>
        <w:t>similar to previous literature,</w:t>
      </w:r>
      <w:r w:rsidR="00610772" w:rsidRPr="00E12933">
        <w:rPr>
          <w:rFonts w:ascii="Arial" w:hAnsi="Arial" w:cs="Arial"/>
          <w:sz w:val="20"/>
          <w:szCs w:val="20"/>
        </w:rPr>
        <w:fldChar w:fldCharType="begin"/>
      </w:r>
      <w:r w:rsidR="00936B34">
        <w:rPr>
          <w:rFonts w:ascii="Arial" w:hAnsi="Arial" w:cs="Arial"/>
          <w:sz w:val="20"/>
          <w:szCs w:val="20"/>
        </w:rPr>
        <w:instrText xml:space="preserve"> ADDIN EN.CITE &lt;EndNote&gt;&lt;Cite&gt;&lt;Author&gt;Honglawan&lt;/Author&gt;&lt;Year&gt;2011&lt;/Year&gt;&lt;RecNum&gt;118&lt;/RecNum&gt;&lt;DisplayText&gt;(28)&lt;/DisplayText&gt;&lt;record&gt;&lt;rec-number&gt;118&lt;/rec-number&gt;&lt;foreign-keys&gt;&lt;key app="EN" db-id="xvv20ra5fdvvrfe9pwgvafd49xvz59zdp9p9" timestamp="1685016462"&gt;118&lt;/key&gt;&lt;/foreign-keys&gt;&lt;ref-type name="Journal Article"&gt;17&lt;/ref-type&gt;&lt;contributors&gt;&lt;authors&gt;&lt;author&gt;Honglawan, A.&lt;/author&gt;&lt;author&gt;Beller, D. A.&lt;/author&gt;&lt;author&gt;Cavallaro, M.&lt;/author&gt;&lt;author&gt;Kamien, R. D.&lt;/author&gt;&lt;author&gt;Stebe, K. J.&lt;/author&gt;&lt;author&gt;Yang, S.&lt;/author&gt;&lt;/authors&gt;&lt;/contributors&gt;&lt;auth-address&gt;Univ Penn, Dept Phys &amp;amp; Astron, Philadelphia, PA 19104 USA&amp;#xD;Univ Penn, Dept Chem &amp;amp; Biomol Engn, Philadelphia, PA 19104 USA&amp;#xD;Univ Penn, Dept Mat Sci &amp;amp; Engn, Philadelphia, PA 19104 USA&lt;/auth-address&gt;&lt;titles&gt;&lt;title&gt;Pillar-Assisted Epitaxial Assembly of Toric Focal Conic Domains of Smectic-A Liquid Crystals&lt;/title&gt;&lt;secondary-title&gt;Advanced Materials&lt;/secondary-title&gt;&lt;alt-title&gt;Adv Mater&lt;/alt-title&gt;&lt;/titles&gt;&lt;periodical&gt;&lt;full-title&gt;Advanced Materials&lt;/full-title&gt;&lt;abbr-1&gt;Adv Mater&lt;/abbr-1&gt;&lt;/periodical&gt;&lt;alt-periodical&gt;&lt;full-title&gt;Advanced Materials&lt;/full-title&gt;&lt;abbr-1&gt;Adv Mater&lt;/abbr-1&gt;&lt;/alt-periodical&gt;&lt;pages&gt;5519-+&lt;/pages&gt;&lt;volume&gt;23&lt;/volume&gt;&lt;number&gt;46&lt;/number&gt;&lt;keywords&gt;&lt;keyword&gt;hierarchical structures&lt;/keyword&gt;&lt;keyword&gt;pillar assisted assembly&lt;/keyword&gt;&lt;keyword&gt;epitaxial assembly&lt;/keyword&gt;&lt;keyword&gt;liquid crystals&lt;/keyword&gt;&lt;keyword&gt;block-copolymers&lt;/keyword&gt;&lt;keyword&gt;graphoepitaxy&lt;/keyword&gt;&lt;keyword&gt;phase&lt;/keyword&gt;&lt;/keywords&gt;&lt;dates&gt;&lt;year&gt;2011&lt;/year&gt;&lt;pub-dates&gt;&lt;date&gt;Dec 8&lt;/date&gt;&lt;/pub-dates&gt;&lt;/dates&gt;&lt;isbn&gt;0935-9648&lt;/isbn&gt;&lt;accession-num&gt;WOS:000297573400008&lt;/accession-num&gt;&lt;urls&gt;&lt;related-urls&gt;&lt;url&gt;&amp;lt;Go to ISI&amp;gt;://WOS:000297573400008&lt;/url&gt;&lt;/related-urls&gt;&lt;/urls&gt;&lt;electronic-resource-num&gt;10.1002/adma.201103008&lt;/electronic-resource-num&gt;&lt;language&gt;English&lt;/language&gt;&lt;/record&gt;&lt;/Cite&gt;&lt;/EndNote&gt;</w:instrText>
      </w:r>
      <w:r w:rsidR="00610772" w:rsidRPr="00E12933">
        <w:rPr>
          <w:rFonts w:ascii="Arial" w:hAnsi="Arial" w:cs="Arial"/>
          <w:sz w:val="20"/>
          <w:szCs w:val="20"/>
        </w:rPr>
        <w:fldChar w:fldCharType="separate"/>
      </w:r>
      <w:r w:rsidR="00936B34">
        <w:rPr>
          <w:rFonts w:ascii="Arial" w:hAnsi="Arial" w:cs="Arial"/>
          <w:noProof/>
          <w:sz w:val="20"/>
          <w:szCs w:val="20"/>
        </w:rPr>
        <w:t>(28)</w:t>
      </w:r>
      <w:r w:rsidR="00610772" w:rsidRPr="00E12933">
        <w:rPr>
          <w:rFonts w:ascii="Arial" w:hAnsi="Arial" w:cs="Arial"/>
          <w:sz w:val="20"/>
          <w:szCs w:val="20"/>
        </w:rPr>
        <w:fldChar w:fldCharType="end"/>
      </w:r>
      <w:r w:rsidR="00610772" w:rsidRPr="00E12933">
        <w:rPr>
          <w:rFonts w:ascii="Arial" w:hAnsi="Arial" w:cs="Arial"/>
          <w:sz w:val="20"/>
          <w:szCs w:val="20"/>
        </w:rPr>
        <w:t xml:space="preserve"> </w:t>
      </w:r>
      <w:r w:rsidRPr="00E12933">
        <w:rPr>
          <w:rFonts w:ascii="Arial" w:hAnsi="Arial" w:cs="Arial"/>
          <w:sz w:val="20"/>
          <w:szCs w:val="20"/>
        </w:rPr>
        <w:t>the cores of TFCDs are all placed onto the centers of circular pillars</w:t>
      </w:r>
      <w:r w:rsidR="008A4719" w:rsidRPr="00E12933">
        <w:rPr>
          <w:rFonts w:ascii="Arial" w:hAnsi="Arial" w:cs="Arial"/>
          <w:sz w:val="20"/>
          <w:szCs w:val="20"/>
        </w:rPr>
        <w:t xml:space="preserve"> and</w:t>
      </w:r>
      <w:r w:rsidR="00610772" w:rsidRPr="00E12933">
        <w:rPr>
          <w:rFonts w:ascii="Arial" w:hAnsi="Arial" w:cs="Arial"/>
          <w:sz w:val="20"/>
          <w:szCs w:val="20"/>
        </w:rPr>
        <w:t xml:space="preserve"> satellite TFCDs are positioned between neighboring groups of four pillars</w:t>
      </w:r>
      <w:ins w:id="534" w:author="PKNU" w:date="2023-09-20T15:05:00Z">
        <w:r w:rsidR="004B420F">
          <w:rPr>
            <w:rFonts w:ascii="Arial" w:hAnsi="Arial" w:cs="Arial"/>
            <w:sz w:val="20"/>
            <w:szCs w:val="20"/>
          </w:rPr>
          <w:t xml:space="preserve"> </w:t>
        </w:r>
        <w:r w:rsidR="004B420F" w:rsidRPr="003346CD">
          <w:rPr>
            <w:rFonts w:ascii="Arial" w:hAnsi="Arial" w:cs="Arial"/>
            <w:color w:val="000000" w:themeColor="text1"/>
            <w:sz w:val="20"/>
            <w:szCs w:val="20"/>
            <w:rPrChange w:id="535" w:author="Kim Wantae" w:date="2023-10-04T14:28:00Z">
              <w:rPr>
                <w:rFonts w:ascii="Arial" w:hAnsi="Arial" w:cs="Arial"/>
                <w:sz w:val="20"/>
                <w:szCs w:val="20"/>
              </w:rPr>
            </w:rPrChange>
          </w:rPr>
          <w:t xml:space="preserve">(Fig. </w:t>
        </w:r>
      </w:ins>
      <w:ins w:id="536" w:author="Kim Wantae" w:date="2023-10-04T15:24:00Z">
        <w:r w:rsidR="00121A34">
          <w:rPr>
            <w:rFonts w:ascii="Arial" w:hAnsi="Arial" w:cs="Arial"/>
            <w:color w:val="000000" w:themeColor="text1"/>
            <w:sz w:val="20"/>
            <w:szCs w:val="20"/>
          </w:rPr>
          <w:t>2d</w:t>
        </w:r>
      </w:ins>
      <w:ins w:id="537" w:author="PKNU" w:date="2023-09-20T15:05:00Z">
        <w:del w:id="538" w:author="Kim Wantae" w:date="2023-10-04T14:28:00Z">
          <w:r w:rsidR="004B420F" w:rsidRPr="003346CD" w:rsidDel="003346CD">
            <w:rPr>
              <w:rFonts w:ascii="Arial" w:hAnsi="Arial" w:cs="Arial"/>
              <w:color w:val="000000" w:themeColor="text1"/>
              <w:sz w:val="20"/>
              <w:szCs w:val="20"/>
              <w:rPrChange w:id="539" w:author="Kim Wantae" w:date="2023-10-04T14:28:00Z">
                <w:rPr>
                  <w:rFonts w:ascii="Arial" w:hAnsi="Arial" w:cs="Arial"/>
                  <w:sz w:val="20"/>
                  <w:szCs w:val="20"/>
                </w:rPr>
              </w:rPrChange>
            </w:rPr>
            <w:delText>S</w:delText>
          </w:r>
          <w:r w:rsidR="004B420F" w:rsidRPr="003346CD" w:rsidDel="003346CD">
            <w:rPr>
              <w:rFonts w:ascii="맑은 고딕" w:eastAsia="맑은 고딕" w:hAnsi="맑은 고딕" w:cs="맑은 고딕"/>
              <w:color w:val="000000" w:themeColor="text1"/>
              <w:sz w:val="20"/>
              <w:szCs w:val="20"/>
              <w:rPrChange w:id="540" w:author="Kim Wantae" w:date="2023-10-04T14:28:00Z">
                <w:rPr>
                  <w:rFonts w:ascii="맑은 고딕" w:eastAsia="맑은 고딕" w:hAnsi="맑은 고딕" w:cs="맑은 고딕"/>
                  <w:sz w:val="20"/>
                  <w:szCs w:val="20"/>
                </w:rPr>
              </w:rPrChange>
            </w:rPr>
            <w:delText>XX</w:delText>
          </w:r>
        </w:del>
        <w:r w:rsidR="004B420F" w:rsidRPr="003346CD">
          <w:rPr>
            <w:rFonts w:ascii="맑은 고딕" w:eastAsia="맑은 고딕" w:hAnsi="맑은 고딕" w:cs="맑은 고딕"/>
            <w:color w:val="000000" w:themeColor="text1"/>
            <w:sz w:val="20"/>
            <w:szCs w:val="20"/>
            <w:rPrChange w:id="541" w:author="Kim Wantae" w:date="2023-10-04T14:28:00Z">
              <w:rPr>
                <w:rFonts w:ascii="맑은 고딕" w:eastAsia="맑은 고딕" w:hAnsi="맑은 고딕" w:cs="맑은 고딕"/>
                <w:sz w:val="20"/>
                <w:szCs w:val="20"/>
              </w:rPr>
            </w:rPrChange>
          </w:rPr>
          <w:t>)</w:t>
        </w:r>
      </w:ins>
      <w:del w:id="542" w:author="PKNU" w:date="2023-09-20T15:05:00Z">
        <w:r w:rsidR="008A4719" w:rsidRPr="00E12933" w:rsidDel="004B420F">
          <w:rPr>
            <w:rFonts w:ascii="Arial" w:hAnsi="Arial" w:cs="Arial"/>
            <w:sz w:val="20"/>
            <w:szCs w:val="20"/>
          </w:rPr>
          <w:delText xml:space="preserve"> </w:delText>
        </w:r>
        <w:r w:rsidR="007F632C" w:rsidRPr="00E12933" w:rsidDel="004B420F">
          <w:rPr>
            <w:rFonts w:ascii="Arial" w:hAnsi="Arial" w:cs="Arial"/>
            <w:sz w:val="20"/>
            <w:szCs w:val="20"/>
          </w:rPr>
          <w:delText xml:space="preserve">(Fig. </w:delText>
        </w:r>
        <w:r w:rsidR="00DB1F76" w:rsidRPr="00E12933" w:rsidDel="004B420F">
          <w:rPr>
            <w:rFonts w:ascii="Arial" w:hAnsi="Arial" w:cs="Arial"/>
            <w:sz w:val="20"/>
            <w:szCs w:val="20"/>
          </w:rPr>
          <w:delText>3</w:delText>
        </w:r>
        <w:r w:rsidR="007F632C" w:rsidRPr="00E12933" w:rsidDel="004B420F">
          <w:rPr>
            <w:rFonts w:ascii="Arial" w:hAnsi="Arial" w:cs="Arial"/>
            <w:sz w:val="20"/>
            <w:szCs w:val="20"/>
          </w:rPr>
          <w:delText>a)</w:delText>
        </w:r>
      </w:del>
      <w:r w:rsidR="008A4719" w:rsidRPr="00E12933">
        <w:rPr>
          <w:rFonts w:ascii="Arial" w:hAnsi="Arial" w:cs="Arial"/>
          <w:sz w:val="20"/>
          <w:szCs w:val="20"/>
        </w:rPr>
        <w:t>.</w:t>
      </w:r>
      <w:r w:rsidR="007F632C" w:rsidRPr="00E12933">
        <w:rPr>
          <w:rFonts w:ascii="Arial" w:hAnsi="Arial" w:cs="Arial"/>
          <w:sz w:val="20"/>
          <w:szCs w:val="20"/>
        </w:rPr>
        <w:t xml:space="preserve"> </w:t>
      </w:r>
      <w:r w:rsidR="00610772" w:rsidRPr="00E12933">
        <w:rPr>
          <w:rFonts w:ascii="Arial" w:hAnsi="Arial" w:cs="Arial"/>
          <w:sz w:val="20"/>
          <w:szCs w:val="20"/>
        </w:rPr>
        <w:t xml:space="preserve">Subsequently, through a thermal </w:t>
      </w:r>
      <w:del w:id="543" w:author="Kim Wantae" w:date="2023-10-04T15:06:00Z">
        <w:r w:rsidR="00610772" w:rsidRPr="00E12933" w:rsidDel="001A7FAD">
          <w:rPr>
            <w:rFonts w:ascii="Arial" w:hAnsi="Arial" w:cs="Arial"/>
            <w:sz w:val="20"/>
            <w:szCs w:val="20"/>
          </w:rPr>
          <w:delText>sinter</w:delText>
        </w:r>
      </w:del>
      <w:ins w:id="544" w:author="Kim Wantae" w:date="2023-10-04T15:06:00Z">
        <w:r w:rsidR="001A7FAD">
          <w:rPr>
            <w:rFonts w:ascii="Arial" w:hAnsi="Arial" w:cs="Arial"/>
            <w:sz w:val="20"/>
            <w:szCs w:val="20"/>
          </w:rPr>
          <w:t>anneal</w:t>
        </w:r>
      </w:ins>
      <w:r w:rsidR="00610772" w:rsidRPr="00E12933">
        <w:rPr>
          <w:rFonts w:ascii="Arial" w:hAnsi="Arial" w:cs="Arial"/>
          <w:sz w:val="20"/>
          <w:szCs w:val="20"/>
        </w:rPr>
        <w:t xml:space="preserve">ing at 160 </w:t>
      </w:r>
      <w:r w:rsidR="00610772" w:rsidRPr="004B420F">
        <w:rPr>
          <w:rFonts w:ascii="맑은 고딕" w:eastAsia="맑은 고딕" w:hAnsi="맑은 고딕" w:cs="맑은 고딕" w:hint="eastAsia"/>
          <w:sz w:val="20"/>
          <w:szCs w:val="20"/>
        </w:rPr>
        <w:t>℃</w:t>
      </w:r>
      <w:r w:rsidR="00610772" w:rsidRPr="00E12933">
        <w:rPr>
          <w:rFonts w:ascii="Arial" w:hAnsi="Arial" w:cs="Arial"/>
          <w:sz w:val="20"/>
          <w:szCs w:val="20"/>
        </w:rPr>
        <w:t xml:space="preserve"> for ~ 1 hour, concentric hemicylindrical patterns of Y002 were formed on the pillars</w:t>
      </w:r>
      <w:ins w:id="545" w:author="PKNU" w:date="2023-09-20T15:23:00Z">
        <w:r w:rsidR="00D0005B">
          <w:rPr>
            <w:rFonts w:ascii="Arial" w:hAnsi="Arial" w:cs="Arial"/>
            <w:sz w:val="20"/>
            <w:szCs w:val="20"/>
          </w:rPr>
          <w:t xml:space="preserve"> (Fig</w:t>
        </w:r>
      </w:ins>
      <w:ins w:id="546" w:author="PKNU" w:date="2023-09-20T15:24:00Z">
        <w:r w:rsidR="00D0005B">
          <w:rPr>
            <w:rFonts w:ascii="Arial" w:hAnsi="Arial" w:cs="Arial"/>
            <w:sz w:val="20"/>
            <w:szCs w:val="20"/>
          </w:rPr>
          <w:t>. 2b)</w:t>
        </w:r>
      </w:ins>
      <w:r w:rsidR="00610772" w:rsidRPr="00E12933">
        <w:rPr>
          <w:rFonts w:ascii="Arial" w:hAnsi="Arial" w:cs="Arial"/>
          <w:sz w:val="20"/>
          <w:szCs w:val="20"/>
        </w:rPr>
        <w:t>. These patterns are similar to those formed on a flat Si substrate, but they are all isolated within the pillars</w:t>
      </w:r>
      <w:ins w:id="547" w:author="Kim Wantae" w:date="2023-10-04T15:26:00Z">
        <w:r w:rsidR="00121A34">
          <w:rPr>
            <w:rFonts w:ascii="Arial" w:hAnsi="Arial" w:cs="Arial"/>
            <w:sz w:val="20"/>
            <w:szCs w:val="20"/>
          </w:rPr>
          <w:t>.</w:t>
        </w:r>
      </w:ins>
      <w:del w:id="548" w:author="Kim Wantae" w:date="2023-10-04T15:26:00Z">
        <w:r w:rsidR="00610772" w:rsidRPr="00E12933" w:rsidDel="00121A34">
          <w:rPr>
            <w:rFonts w:ascii="Arial" w:hAnsi="Arial" w:cs="Arial"/>
            <w:sz w:val="20"/>
            <w:szCs w:val="20"/>
          </w:rPr>
          <w:delText xml:space="preserve"> </w:delText>
        </w:r>
        <w:r w:rsidR="003B2B2A" w:rsidRPr="00E12933" w:rsidDel="00121A34">
          <w:rPr>
            <w:rFonts w:ascii="Arial" w:hAnsi="Arial" w:cs="Arial"/>
            <w:sz w:val="20"/>
            <w:szCs w:val="20"/>
          </w:rPr>
          <w:delText>(</w:delText>
        </w:r>
        <w:commentRangeStart w:id="549"/>
        <w:r w:rsidR="003B2B2A" w:rsidRPr="00E12933" w:rsidDel="00121A34">
          <w:rPr>
            <w:rFonts w:ascii="Arial" w:hAnsi="Arial" w:cs="Arial"/>
            <w:sz w:val="20"/>
            <w:szCs w:val="20"/>
          </w:rPr>
          <w:delText xml:space="preserve">Fig. </w:delText>
        </w:r>
      </w:del>
      <w:ins w:id="550" w:author="PKNU" w:date="2023-09-20T15:28:00Z">
        <w:del w:id="551" w:author="Kim Wantae" w:date="2023-10-04T15:26:00Z">
          <w:r w:rsidR="00D0005B" w:rsidDel="00121A34">
            <w:rPr>
              <w:rFonts w:ascii="Arial" w:hAnsi="Arial" w:cs="Arial"/>
              <w:sz w:val="20"/>
              <w:szCs w:val="20"/>
            </w:rPr>
            <w:delText>2</w:delText>
          </w:r>
        </w:del>
      </w:ins>
      <w:del w:id="552" w:author="PKNU" w:date="2023-09-20T15:28:00Z">
        <w:r w:rsidR="003B2B2A" w:rsidRPr="00E12933" w:rsidDel="00D0005B">
          <w:rPr>
            <w:rFonts w:ascii="Arial" w:hAnsi="Arial" w:cs="Arial"/>
            <w:sz w:val="20"/>
            <w:szCs w:val="20"/>
          </w:rPr>
          <w:delText>3</w:delText>
        </w:r>
      </w:del>
      <w:del w:id="553" w:author="Kim Wantae" w:date="2023-10-04T15:26:00Z">
        <w:r w:rsidR="003B2B2A" w:rsidRPr="00E12933" w:rsidDel="00121A34">
          <w:rPr>
            <w:rFonts w:ascii="Arial" w:hAnsi="Arial" w:cs="Arial"/>
            <w:sz w:val="20"/>
            <w:szCs w:val="20"/>
          </w:rPr>
          <w:delText>b</w:delText>
        </w:r>
        <w:commentRangeEnd w:id="549"/>
        <w:r w:rsidR="00D0005B" w:rsidDel="00121A34">
          <w:rPr>
            <w:rStyle w:val="aa"/>
            <w:rFonts w:asciiTheme="minorHAnsi" w:eastAsiaTheme="minorEastAsia" w:hAnsiTheme="minorHAnsi" w:cstheme="minorBidi"/>
            <w:kern w:val="2"/>
          </w:rPr>
          <w:commentReference w:id="549"/>
        </w:r>
        <w:r w:rsidR="003B2B2A" w:rsidRPr="00E12933" w:rsidDel="00121A34">
          <w:rPr>
            <w:rFonts w:ascii="Arial" w:hAnsi="Arial" w:cs="Arial"/>
            <w:sz w:val="20"/>
            <w:szCs w:val="20"/>
          </w:rPr>
          <w:delText>).</w:delText>
        </w:r>
      </w:del>
      <w:r w:rsidR="003B2B2A" w:rsidRPr="00E12933">
        <w:rPr>
          <w:rFonts w:ascii="Arial" w:hAnsi="Arial" w:cs="Arial"/>
          <w:sz w:val="20"/>
          <w:szCs w:val="20"/>
        </w:rPr>
        <w:t xml:space="preserve"> </w:t>
      </w:r>
      <w:r w:rsidR="00913C22" w:rsidRPr="00E12933">
        <w:rPr>
          <w:rFonts w:ascii="Arial" w:hAnsi="Arial" w:cs="Arial"/>
          <w:sz w:val="20"/>
          <w:szCs w:val="20"/>
        </w:rPr>
        <w:t xml:space="preserve">Despite the significant sublimation occurring around the pillar vicinity at depths exceeding 5 </w:t>
      </w:r>
      <w:del w:id="554" w:author="Kim Wantae" w:date="2023-10-16T21:42:00Z">
        <w:r w:rsidR="00913C22" w:rsidRPr="00E12933" w:rsidDel="00F87C37">
          <w:rPr>
            <w:rFonts w:ascii="Arial" w:hAnsi="Arial" w:cs="Arial"/>
            <w:sz w:val="20"/>
            <w:szCs w:val="20"/>
          </w:rPr>
          <w:delText>μ</w:delText>
        </w:r>
      </w:del>
      <w:ins w:id="555" w:author="Kim Wantae" w:date="2023-10-16T21:42:00Z">
        <w:r w:rsidR="00F87C37">
          <w:rPr>
            <w:rFonts w:ascii="Arial" w:hAnsi="Arial" w:cs="Arial"/>
            <w:sz w:val="20"/>
            <w:szCs w:val="20"/>
          </w:rPr>
          <w:t>µ</w:t>
        </w:r>
      </w:ins>
      <w:r w:rsidR="00913C22" w:rsidRPr="00E12933">
        <w:rPr>
          <w:rFonts w:ascii="Arial" w:hAnsi="Arial" w:cs="Arial"/>
          <w:sz w:val="20"/>
          <w:szCs w:val="20"/>
        </w:rPr>
        <w:t>m, it is noteworthy that the concentric patterns on top of the pillar largely remain intact. This result is similar to the previously observed retention of concentric patterns on the top of the</w:t>
      </w:r>
      <w:ins w:id="556" w:author="PKNU" w:date="2023-09-20T15:31:00Z">
        <w:r w:rsidR="00FA1E7E" w:rsidRPr="006F2A5B">
          <w:rPr>
            <w:rFonts w:ascii="Arial" w:hAnsi="Arial" w:cs="Arial"/>
            <w:sz w:val="20"/>
            <w:szCs w:val="20"/>
            <w:rPrChange w:id="557" w:author="PKNU" w:date="2023-09-20T15:51:00Z">
              <w:rPr>
                <w:rFonts w:ascii="맑은 고딕" w:eastAsia="맑은 고딕" w:hAnsi="맑은 고딕" w:cs="맑은 고딕"/>
                <w:sz w:val="20"/>
                <w:szCs w:val="20"/>
              </w:rPr>
            </w:rPrChange>
          </w:rPr>
          <w:t xml:space="preserve"> square </w:t>
        </w:r>
      </w:ins>
      <w:ins w:id="558" w:author="PKNU" w:date="2023-09-20T15:32:00Z">
        <w:r w:rsidR="00A53D85" w:rsidRPr="006F2A5B">
          <w:rPr>
            <w:rFonts w:ascii="Arial" w:hAnsi="Arial" w:cs="Arial"/>
            <w:sz w:val="20"/>
            <w:szCs w:val="20"/>
            <w:rPrChange w:id="559" w:author="PKNU" w:date="2023-09-20T15:51:00Z">
              <w:rPr>
                <w:rFonts w:ascii="맑은 고딕" w:eastAsia="맑은 고딕" w:hAnsi="맑은 고딕" w:cs="맑은 고딕"/>
                <w:sz w:val="20"/>
                <w:szCs w:val="20"/>
              </w:rPr>
            </w:rPrChange>
          </w:rPr>
          <w:t xml:space="preserve">micro </w:t>
        </w:r>
      </w:ins>
      <w:ins w:id="560" w:author="PKNU" w:date="2023-09-20T15:31:00Z">
        <w:r w:rsidR="00FA1E7E" w:rsidRPr="006F2A5B">
          <w:rPr>
            <w:rFonts w:ascii="Arial" w:hAnsi="Arial" w:cs="Arial"/>
            <w:sz w:val="20"/>
            <w:szCs w:val="20"/>
            <w:rPrChange w:id="561" w:author="PKNU" w:date="2023-09-20T15:51:00Z">
              <w:rPr>
                <w:rFonts w:ascii="맑은 고딕" w:eastAsia="맑은 고딕" w:hAnsi="맑은 고딕" w:cs="맑은 고딕"/>
                <w:sz w:val="20"/>
                <w:szCs w:val="20"/>
              </w:rPr>
            </w:rPrChange>
          </w:rPr>
          <w:t>pillar</w:t>
        </w:r>
        <w:r w:rsidR="00A53D85" w:rsidRPr="006F2A5B">
          <w:rPr>
            <w:rFonts w:ascii="Arial" w:hAnsi="Arial" w:cs="Arial"/>
            <w:sz w:val="20"/>
            <w:szCs w:val="20"/>
            <w:rPrChange w:id="562" w:author="PKNU" w:date="2023-09-20T15:51:00Z">
              <w:rPr>
                <w:rFonts w:ascii="맑은 고딕" w:eastAsia="맑은 고딕" w:hAnsi="맑은 고딕" w:cs="맑은 고딕"/>
                <w:sz w:val="20"/>
                <w:szCs w:val="20"/>
              </w:rPr>
            </w:rPrChange>
          </w:rPr>
          <w:t>s</w:t>
        </w:r>
      </w:ins>
      <w:ins w:id="563" w:author="PKNU" w:date="2023-09-20T15:32:00Z">
        <w:r w:rsidR="00A53D85" w:rsidRPr="006F2A5B">
          <w:rPr>
            <w:rFonts w:ascii="Arial" w:hAnsi="Arial" w:cs="Arial"/>
            <w:sz w:val="20"/>
            <w:szCs w:val="20"/>
            <w:rPrChange w:id="564" w:author="PKNU" w:date="2023-09-20T15:51:00Z">
              <w:rPr>
                <w:rFonts w:ascii="맑은 고딕" w:eastAsia="맑은 고딕" w:hAnsi="맑은 고딕" w:cs="맑은 고딕"/>
                <w:sz w:val="20"/>
                <w:szCs w:val="20"/>
              </w:rPr>
            </w:rPrChange>
          </w:rPr>
          <w:t xml:space="preserve"> pattern</w:t>
        </w:r>
      </w:ins>
      <w:ins w:id="565" w:author="PKNU" w:date="2023-09-20T15:31:00Z">
        <w:r w:rsidR="00A53D85" w:rsidRPr="006F2A5B">
          <w:rPr>
            <w:rFonts w:ascii="Arial" w:hAnsi="Arial" w:cs="Arial"/>
            <w:sz w:val="20"/>
            <w:szCs w:val="20"/>
            <w:rPrChange w:id="566" w:author="PKNU" w:date="2023-09-20T15:51:00Z">
              <w:rPr>
                <w:rFonts w:ascii="맑은 고딕" w:eastAsia="맑은 고딕" w:hAnsi="맑은 고딕" w:cs="맑은 고딕"/>
                <w:sz w:val="20"/>
                <w:szCs w:val="20"/>
              </w:rPr>
            </w:rPrChange>
          </w:rPr>
          <w:t xml:space="preserve"> </w:t>
        </w:r>
      </w:ins>
      <w:del w:id="567" w:author="PKNU" w:date="2023-09-20T15:31:00Z">
        <w:r w:rsidR="00913C22" w:rsidRPr="00E12933" w:rsidDel="00FA1E7E">
          <w:rPr>
            <w:rFonts w:ascii="Arial" w:hAnsi="Arial" w:cs="Arial"/>
            <w:sz w:val="20"/>
            <w:szCs w:val="20"/>
          </w:rPr>
          <w:delText xml:space="preserve"> </w:delText>
        </w:r>
      </w:del>
      <w:del w:id="568" w:author="PKNU" w:date="2023-09-20T15:32:00Z">
        <w:r w:rsidR="00913C22" w:rsidRPr="00E12933" w:rsidDel="00A53D85">
          <w:rPr>
            <w:rFonts w:ascii="Arial" w:hAnsi="Arial" w:cs="Arial"/>
            <w:sz w:val="20"/>
            <w:szCs w:val="20"/>
          </w:rPr>
          <w:delText>channel in the sublimation patterns of</w:delText>
        </w:r>
      </w:del>
      <w:ins w:id="569" w:author="PKNU" w:date="2023-09-20T15:32:00Z">
        <w:r w:rsidR="00A53D85">
          <w:rPr>
            <w:rFonts w:ascii="Arial" w:hAnsi="Arial" w:cs="Arial"/>
            <w:sz w:val="20"/>
            <w:szCs w:val="20"/>
          </w:rPr>
          <w:t>from</w:t>
        </w:r>
      </w:ins>
      <w:r w:rsidR="00913C22" w:rsidRPr="00E12933">
        <w:rPr>
          <w:rFonts w:ascii="Arial" w:hAnsi="Arial" w:cs="Arial"/>
          <w:sz w:val="20"/>
          <w:szCs w:val="20"/>
        </w:rPr>
        <w:t xml:space="preserve"> TFCDs </w:t>
      </w:r>
      <w:ins w:id="570" w:author="PKNU" w:date="2023-09-20T15:32:00Z">
        <w:r w:rsidR="00A53D85">
          <w:rPr>
            <w:rFonts w:ascii="Arial" w:hAnsi="Arial" w:cs="Arial"/>
            <w:sz w:val="20"/>
            <w:szCs w:val="20"/>
          </w:rPr>
          <w:t>film over the substrate</w:t>
        </w:r>
      </w:ins>
      <w:del w:id="571" w:author="PKNU" w:date="2023-09-20T15:32:00Z">
        <w:r w:rsidR="00913C22" w:rsidRPr="00E12933" w:rsidDel="00A53D85">
          <w:rPr>
            <w:rFonts w:ascii="Arial" w:hAnsi="Arial" w:cs="Arial"/>
            <w:sz w:val="20"/>
            <w:szCs w:val="20"/>
          </w:rPr>
          <w:delText>within the channel</w:delText>
        </w:r>
        <w:r w:rsidR="0055210F" w:rsidRPr="00E12933" w:rsidDel="00A53D85">
          <w:rPr>
            <w:rFonts w:ascii="Arial" w:hAnsi="Arial" w:cs="Arial"/>
            <w:sz w:val="20"/>
            <w:szCs w:val="20"/>
          </w:rPr>
          <w:delText xml:space="preserve"> (Fig. 2b)</w:delText>
        </w:r>
      </w:del>
      <w:r w:rsidR="00913C22" w:rsidRPr="00E12933">
        <w:rPr>
          <w:rFonts w:ascii="Arial" w:hAnsi="Arial" w:cs="Arial"/>
          <w:sz w:val="20"/>
          <w:szCs w:val="20"/>
        </w:rPr>
        <w:t>.</w:t>
      </w:r>
      <w:r w:rsidR="002D316E">
        <w:rPr>
          <w:rFonts w:ascii="Arial" w:hAnsi="Arial" w:cs="Arial"/>
          <w:sz w:val="20"/>
          <w:szCs w:val="20"/>
        </w:rPr>
        <w:fldChar w:fldCharType="begin"/>
      </w:r>
      <w:r w:rsidR="00936B34">
        <w:rPr>
          <w:rFonts w:ascii="Arial" w:hAnsi="Arial" w:cs="Arial"/>
          <w:sz w:val="20"/>
          <w:szCs w:val="20"/>
        </w:rPr>
        <w:instrText xml:space="preserve"> ADDIN EN.CITE &lt;EndNote&gt;&lt;Cite&gt;&lt;Author&gt;Kim&lt;/Author&gt;&lt;Year&gt;2014&lt;/Year&gt;&lt;RecNum&gt;128&lt;/RecNum&gt;&lt;DisplayText&gt;(34)&lt;/DisplayText&gt;&lt;record&gt;&lt;rec-number&gt;128&lt;/rec-number&gt;&lt;foreign-keys&gt;&lt;key app="EN" db-id="xvv20ra5fdvvrfe9pwgvafd49xvz59zdp9p9" timestamp="1685019122"&gt;128&lt;/key&gt;&lt;/foreign-keys&gt;&lt;ref-type name="Journal Article"&gt;17&lt;/ref-type&gt;&lt;contributors&gt;&lt;authors&gt;&lt;author&gt;Kim, D. S.&lt;/author&gt;&lt;author&gt;Cha, Y. J.&lt;/author&gt;&lt;author&gt;Kim, H.&lt;/author&gt;&lt;author&gt;Kim, M. H.&lt;/author&gt;&lt;author&gt;Kim, Y. H.&lt;/author&gt;&lt;author&gt;Yoon, D. K.&lt;/author&gt;&lt;/authors&gt;&lt;/contributors&gt;&lt;auth-address&gt;Korea Adv Inst Sci &amp;amp; Technol, Inst NanoCentury, Grad Sch Nanosci &amp;amp; Technol, Ctr Nat Inspired Technol, Taejon 305701, South Korea&amp;#xD;Korea Res Inst Chem Technol, Reliabil Assessment Ctr Chem Mat, Taejon 305600, South Korea&amp;#xD;Korea Res Inst Chem Technol, Adv Funct Mat Res Grp, Taejon 305600, South Korea&lt;/auth-address&gt;&lt;titles&gt;&lt;title&gt;Creation of a superhydrophobic surface from a sublimed smectic liquid crystal&lt;/title&gt;&lt;secondary-title&gt;Rsc Advances&lt;/secondary-title&gt;&lt;alt-title&gt;Rsc Adv&lt;/alt-title&gt;&lt;/titles&gt;&lt;periodical&gt;&lt;full-title&gt;Rsc Advances&lt;/full-title&gt;&lt;abbr-1&gt;Rsc Adv&lt;/abbr-1&gt;&lt;/periodical&gt;&lt;alt-periodical&gt;&lt;full-title&gt;Rsc Advances&lt;/full-title&gt;&lt;abbr-1&gt;Rsc Adv&lt;/abbr-1&gt;&lt;/alt-periodical&gt;&lt;pages&gt;26946-26950&lt;/pages&gt;&lt;volume&gt;4&lt;/volume&gt;&lt;number&gt;51&lt;/number&gt;&lt;keywords&gt;&lt;keyword&gt;fabrication&lt;/keyword&gt;&lt;keyword&gt;coatings&lt;/keyword&gt;&lt;keyword&gt;water&lt;/keyword&gt;&lt;/keywords&gt;&lt;dates&gt;&lt;year&gt;2014&lt;/year&gt;&lt;/dates&gt;&lt;isbn&gt;2046-2069&lt;/isbn&gt;&lt;accession-num&gt;WOS:000338640200052&lt;/accession-num&gt;&lt;urls&gt;&lt;related-urls&gt;&lt;url&gt;&amp;lt;Go to ISI&amp;gt;://WOS:000338640200052&lt;/url&gt;&lt;/related-urls&gt;&lt;/urls&gt;&lt;electronic-resource-num&gt;10.1039/c4ra03005b&lt;/electronic-resource-num&gt;&lt;language&gt;English&lt;/language&gt;&lt;/record&gt;&lt;/Cite&gt;&lt;/EndNote&gt;</w:instrText>
      </w:r>
      <w:r w:rsidR="002D316E">
        <w:rPr>
          <w:rFonts w:ascii="Arial" w:hAnsi="Arial" w:cs="Arial"/>
          <w:sz w:val="20"/>
          <w:szCs w:val="20"/>
        </w:rPr>
        <w:fldChar w:fldCharType="separate"/>
      </w:r>
      <w:r w:rsidR="00936B34">
        <w:rPr>
          <w:rFonts w:ascii="Arial" w:hAnsi="Arial" w:cs="Arial"/>
          <w:noProof/>
          <w:sz w:val="20"/>
          <w:szCs w:val="20"/>
        </w:rPr>
        <w:t>(34)</w:t>
      </w:r>
      <w:r w:rsidR="002D316E">
        <w:rPr>
          <w:rFonts w:ascii="Arial" w:hAnsi="Arial" w:cs="Arial"/>
          <w:sz w:val="20"/>
          <w:szCs w:val="20"/>
        </w:rPr>
        <w:fldChar w:fldCharType="end"/>
      </w:r>
      <w:ins w:id="572" w:author="PKNU" w:date="2023-09-20T15:33:00Z">
        <w:del w:id="573" w:author="Kim Wantae" w:date="2023-09-27T11:28:00Z">
          <w:r w:rsidR="00A53D85" w:rsidDel="002D316E">
            <w:rPr>
              <w:rFonts w:ascii="Arial" w:hAnsi="Arial" w:cs="Arial"/>
              <w:sz w:val="20"/>
              <w:szCs w:val="20"/>
            </w:rPr>
            <w:delText>(</w:delText>
          </w:r>
          <w:commentRangeStart w:id="574"/>
          <w:r w:rsidR="00A53D85" w:rsidDel="002D316E">
            <w:rPr>
              <w:rFonts w:ascii="Arial" w:hAnsi="Arial" w:cs="Arial"/>
              <w:sz w:val="20"/>
              <w:szCs w:val="20"/>
            </w:rPr>
            <w:delText>ref</w:delText>
          </w:r>
          <w:commentRangeEnd w:id="574"/>
          <w:r w:rsidR="00A53D85" w:rsidDel="002D316E">
            <w:rPr>
              <w:rStyle w:val="aa"/>
              <w:rFonts w:asciiTheme="minorHAnsi" w:eastAsiaTheme="minorEastAsia" w:hAnsiTheme="minorHAnsi" w:cstheme="minorBidi"/>
              <w:kern w:val="2"/>
            </w:rPr>
            <w:commentReference w:id="574"/>
          </w:r>
          <w:r w:rsidR="00A53D85" w:rsidDel="002D316E">
            <w:rPr>
              <w:rFonts w:ascii="Arial" w:hAnsi="Arial" w:cs="Arial"/>
              <w:sz w:val="20"/>
              <w:szCs w:val="20"/>
            </w:rPr>
            <w:delText>)</w:delText>
          </w:r>
        </w:del>
      </w:ins>
      <w:r w:rsidR="00913C22" w:rsidRPr="00E12933" w:rsidDel="00913C22">
        <w:rPr>
          <w:rFonts w:ascii="Arial" w:hAnsi="Arial" w:cs="Arial"/>
          <w:sz w:val="20"/>
          <w:szCs w:val="20"/>
        </w:rPr>
        <w:t xml:space="preserve"> </w:t>
      </w:r>
      <w:r w:rsidR="003B2B2A" w:rsidRPr="00E12933">
        <w:rPr>
          <w:rFonts w:ascii="Arial" w:hAnsi="Arial" w:cs="Arial"/>
          <w:sz w:val="20"/>
          <w:szCs w:val="20"/>
        </w:rPr>
        <w:t>Th</w:t>
      </w:r>
      <w:r w:rsidR="0055210F" w:rsidRPr="00E12933">
        <w:rPr>
          <w:rFonts w:ascii="Arial" w:hAnsi="Arial" w:cs="Arial"/>
          <w:sz w:val="20"/>
          <w:szCs w:val="20"/>
        </w:rPr>
        <w:t>e thermal</w:t>
      </w:r>
      <w:r w:rsidR="003B2B2A" w:rsidRPr="00E12933">
        <w:rPr>
          <w:rFonts w:ascii="Arial" w:hAnsi="Arial" w:cs="Arial"/>
          <w:sz w:val="20"/>
          <w:szCs w:val="20"/>
        </w:rPr>
        <w:t xml:space="preserve"> stability</w:t>
      </w:r>
      <w:r w:rsidR="0055210F" w:rsidRPr="00E12933">
        <w:rPr>
          <w:rFonts w:ascii="Arial" w:hAnsi="Arial" w:cs="Arial"/>
          <w:sz w:val="20"/>
          <w:szCs w:val="20"/>
        </w:rPr>
        <w:t xml:space="preserve"> of the evolved layering structures</w:t>
      </w:r>
      <w:r w:rsidR="003A023C" w:rsidRPr="00E12933">
        <w:rPr>
          <w:rFonts w:ascii="Arial" w:hAnsi="Arial" w:cs="Arial"/>
          <w:sz w:val="20"/>
          <w:szCs w:val="20"/>
        </w:rPr>
        <w:t xml:space="preserve"> </w:t>
      </w:r>
      <w:r w:rsidR="00D82CD1" w:rsidRPr="00E12933">
        <w:rPr>
          <w:rFonts w:ascii="Arial" w:hAnsi="Arial" w:cs="Arial"/>
          <w:sz w:val="20"/>
          <w:szCs w:val="20"/>
        </w:rPr>
        <w:t>implies</w:t>
      </w:r>
      <w:r w:rsidR="003B2B2A" w:rsidRPr="00E12933">
        <w:rPr>
          <w:rFonts w:ascii="Arial" w:hAnsi="Arial" w:cs="Arial"/>
          <w:sz w:val="20"/>
          <w:szCs w:val="20"/>
        </w:rPr>
        <w:t xml:space="preserve"> a lesser degree of </w:t>
      </w:r>
      <w:r w:rsidR="00BB7672" w:rsidRPr="00E12933">
        <w:rPr>
          <w:rFonts w:ascii="Arial" w:hAnsi="Arial" w:cs="Arial"/>
          <w:sz w:val="20"/>
          <w:szCs w:val="20"/>
        </w:rPr>
        <w:t>sublimation</w:t>
      </w:r>
      <w:r w:rsidR="003B2B2A" w:rsidRPr="00E12933">
        <w:rPr>
          <w:rFonts w:ascii="Arial" w:hAnsi="Arial" w:cs="Arial"/>
          <w:sz w:val="20"/>
          <w:szCs w:val="20"/>
        </w:rPr>
        <w:t xml:space="preserve"> </w:t>
      </w:r>
      <w:r w:rsidR="00D82CD1" w:rsidRPr="00E12933">
        <w:rPr>
          <w:rFonts w:ascii="Arial" w:hAnsi="Arial" w:cs="Arial"/>
          <w:sz w:val="20"/>
          <w:szCs w:val="20"/>
        </w:rPr>
        <w:t>from the</w:t>
      </w:r>
      <w:r w:rsidR="003B2B2A" w:rsidRPr="00E12933">
        <w:rPr>
          <w:rFonts w:ascii="Arial" w:hAnsi="Arial" w:cs="Arial"/>
          <w:sz w:val="20"/>
          <w:szCs w:val="20"/>
        </w:rPr>
        <w:t xml:space="preserve"> concentric residue. This intriguing outcome emphasizes the complex interplay between the sublimation dynamics and the inherent structural characteristics of the TFCDs. To gain a clearer understanding of the sublimation process, </w:t>
      </w:r>
      <w:r w:rsidR="00D82CD1" w:rsidRPr="00E12933">
        <w:rPr>
          <w:rFonts w:ascii="Arial" w:hAnsi="Arial" w:cs="Arial"/>
          <w:sz w:val="20"/>
          <w:szCs w:val="20"/>
        </w:rPr>
        <w:t xml:space="preserve">the evolved topographies of the smectic layering were investigated through </w:t>
      </w:r>
      <w:r w:rsidR="003B2B2A" w:rsidRPr="00E12933">
        <w:rPr>
          <w:rFonts w:ascii="Arial" w:hAnsi="Arial" w:cs="Arial"/>
          <w:sz w:val="20"/>
          <w:szCs w:val="20"/>
        </w:rPr>
        <w:t>SEM image</w:t>
      </w:r>
      <w:r w:rsidR="00D82CD1" w:rsidRPr="00E12933">
        <w:rPr>
          <w:rFonts w:ascii="Arial" w:hAnsi="Arial" w:cs="Arial"/>
          <w:sz w:val="20"/>
          <w:szCs w:val="20"/>
        </w:rPr>
        <w:t>s (Fig. 3</w:t>
      </w:r>
      <w:del w:id="575" w:author="Kim Wantae" w:date="2023-10-04T15:21:00Z">
        <w:r w:rsidR="00D82CD1" w:rsidRPr="00E12933" w:rsidDel="00183A8E">
          <w:rPr>
            <w:rFonts w:ascii="Arial" w:hAnsi="Arial" w:cs="Arial"/>
            <w:sz w:val="20"/>
            <w:szCs w:val="20"/>
          </w:rPr>
          <w:delText>b</w:delText>
        </w:r>
      </w:del>
      <w:r w:rsidR="00D82CD1" w:rsidRPr="00E12933">
        <w:rPr>
          <w:rFonts w:ascii="Arial" w:hAnsi="Arial" w:cs="Arial"/>
          <w:sz w:val="20"/>
          <w:szCs w:val="20"/>
        </w:rPr>
        <w:t>)</w:t>
      </w:r>
      <w:r w:rsidR="003B2B2A" w:rsidRPr="00E12933">
        <w:rPr>
          <w:rFonts w:ascii="Arial" w:hAnsi="Arial" w:cs="Arial"/>
          <w:sz w:val="20"/>
          <w:szCs w:val="20"/>
        </w:rPr>
        <w:t xml:space="preserve">. </w:t>
      </w:r>
      <w:ins w:id="576" w:author="Kim Wantae" w:date="2023-10-04T14:33:00Z">
        <w:r w:rsidR="003346CD" w:rsidRPr="003346CD">
          <w:rPr>
            <w:rFonts w:ascii="Arial" w:hAnsi="Arial" w:cs="Arial"/>
            <w:sz w:val="20"/>
            <w:szCs w:val="20"/>
          </w:rPr>
          <w:t xml:space="preserve">Initially, the sublimation occurs gradually, commencing from the </w:t>
        </w:r>
      </w:ins>
      <w:ins w:id="577" w:author="Kim Wantae" w:date="2023-10-30T12:45:00Z">
        <w:r w:rsidR="00792DCF">
          <w:rPr>
            <w:rFonts w:ascii="Arial" w:hAnsi="Arial" w:cs="Arial"/>
            <w:sz w:val="20"/>
            <w:szCs w:val="20"/>
          </w:rPr>
          <w:t xml:space="preserve">highest layers on </w:t>
        </w:r>
      </w:ins>
      <w:ins w:id="578" w:author="Kim Wantae" w:date="2023-10-30T12:46:00Z">
        <w:r w:rsidR="00792DCF">
          <w:rPr>
            <w:rFonts w:ascii="Arial" w:hAnsi="Arial" w:cs="Arial"/>
            <w:sz w:val="20"/>
            <w:szCs w:val="20"/>
          </w:rPr>
          <w:t>the film</w:t>
        </w:r>
      </w:ins>
      <w:ins w:id="579" w:author="Kim Wantae" w:date="2023-10-04T14:33:00Z">
        <w:r w:rsidR="003346CD" w:rsidRPr="003346CD">
          <w:rPr>
            <w:rFonts w:ascii="Arial" w:hAnsi="Arial" w:cs="Arial"/>
            <w:sz w:val="20"/>
            <w:szCs w:val="20"/>
          </w:rPr>
          <w:t xml:space="preserve">. </w:t>
        </w:r>
        <w:del w:id="580" w:author="Perry H Leo" w:date="2023-10-18T10:46:00Z">
          <w:r w:rsidR="003346CD" w:rsidRPr="003346CD" w:rsidDel="00790F8B">
            <w:rPr>
              <w:rFonts w:ascii="Arial" w:hAnsi="Arial" w:cs="Arial"/>
              <w:sz w:val="20"/>
              <w:szCs w:val="20"/>
            </w:rPr>
            <w:delText>A</w:delText>
          </w:r>
        </w:del>
      </w:ins>
      <w:ins w:id="581" w:author="Kim Wantae" w:date="2023-10-30T12:52:00Z">
        <w:r w:rsidR="00792DCF" w:rsidRPr="00792DCF">
          <w:t xml:space="preserve"> </w:t>
        </w:r>
        <w:r w:rsidR="00792DCF" w:rsidRPr="00792DCF">
          <w:rPr>
            <w:rFonts w:ascii="Arial" w:hAnsi="Arial" w:cs="Arial"/>
            <w:sz w:val="20"/>
            <w:szCs w:val="20"/>
          </w:rPr>
          <w:t>Annealing takes place within a straightforward TFCD setup connected to its surroundings (as depicted in Fig. 2a, ii). Following its detachment from the surroundings (as shown in Fig. 2c), it assumes the form of a spindle torus.</w:t>
        </w:r>
        <w:r w:rsidR="00792DCF">
          <w:rPr>
            <w:rFonts w:ascii="Arial" w:hAnsi="Arial" w:cs="Arial"/>
            <w:sz w:val="20"/>
            <w:szCs w:val="20"/>
          </w:rPr>
          <w:t xml:space="preserve"> </w:t>
        </w:r>
      </w:ins>
      <w:ins w:id="582" w:author="Perry H Leo" w:date="2023-10-18T10:46:00Z">
        <w:del w:id="583" w:author="Kim Wantae" w:date="2023-10-30T12:52:00Z">
          <w:r w:rsidR="00790F8B" w:rsidDel="00792DCF">
            <w:rPr>
              <w:rFonts w:ascii="Arial" w:hAnsi="Arial" w:cs="Arial"/>
              <w:sz w:val="20"/>
              <w:szCs w:val="20"/>
            </w:rPr>
            <w:delText xml:space="preserve">Thethat </w:delText>
          </w:r>
        </w:del>
      </w:ins>
      <w:ins w:id="584" w:author="Kim Wantae" w:date="2023-10-04T14:33:00Z">
        <w:r w:rsidR="003346CD" w:rsidRPr="003346CD">
          <w:rPr>
            <w:rFonts w:ascii="Arial" w:hAnsi="Arial" w:cs="Arial"/>
            <w:sz w:val="20"/>
            <w:szCs w:val="20"/>
          </w:rPr>
          <w:t xml:space="preserve">Subsequently, </w:t>
        </w:r>
      </w:ins>
      <w:ins w:id="585" w:author="Perry H Leo" w:date="2023-10-18T10:47:00Z">
        <w:r w:rsidR="00790F8B">
          <w:rPr>
            <w:rFonts w:ascii="Arial" w:hAnsi="Arial" w:cs="Arial"/>
            <w:sz w:val="20"/>
            <w:szCs w:val="20"/>
          </w:rPr>
          <w:t xml:space="preserve">the droplet assumes </w:t>
        </w:r>
      </w:ins>
      <w:ins w:id="586" w:author="Kim Wantae" w:date="2023-10-04T14:33:00Z">
        <w:del w:id="587" w:author="Perry H Leo" w:date="2023-10-18T10:47:00Z">
          <w:r w:rsidR="003346CD" w:rsidRPr="003346CD" w:rsidDel="00790F8B">
            <w:rPr>
              <w:rFonts w:ascii="Arial" w:hAnsi="Arial" w:cs="Arial"/>
              <w:sz w:val="20"/>
              <w:szCs w:val="20"/>
            </w:rPr>
            <w:delText xml:space="preserve">assuming </w:delText>
          </w:r>
        </w:del>
        <w:r w:rsidR="003346CD" w:rsidRPr="003346CD">
          <w:rPr>
            <w:rFonts w:ascii="Arial" w:hAnsi="Arial" w:cs="Arial"/>
            <w:sz w:val="20"/>
            <w:szCs w:val="20"/>
          </w:rPr>
          <w:t xml:space="preserve">a circular shape that persists until it reaches the </w:t>
        </w:r>
      </w:ins>
      <w:ins w:id="588" w:author="Kim Wantae" w:date="2023-10-04T14:34:00Z">
        <w:del w:id="589" w:author="Perry H Leo" w:date="2023-10-18T10:47:00Z">
          <w:r w:rsidR="003346CD" w:rsidDel="00790F8B">
            <w:rPr>
              <w:rFonts w:ascii="Arial" w:hAnsi="Arial" w:cs="Arial"/>
              <w:sz w:val="20"/>
              <w:szCs w:val="20"/>
            </w:rPr>
            <w:delText xml:space="preserve">most </w:delText>
          </w:r>
        </w:del>
        <w:r w:rsidR="003346CD">
          <w:rPr>
            <w:rFonts w:ascii="Arial" w:hAnsi="Arial" w:cs="Arial"/>
            <w:sz w:val="20"/>
            <w:szCs w:val="20"/>
          </w:rPr>
          <w:t>core</w:t>
        </w:r>
      </w:ins>
      <w:ins w:id="590" w:author="Kim Wantae" w:date="2023-10-04T14:33:00Z">
        <w:del w:id="591" w:author="Perry H Leo" w:date="2023-10-18T10:48:00Z">
          <w:r w:rsidR="003346CD" w:rsidRPr="003346CD" w:rsidDel="00790F8B">
            <w:rPr>
              <w:rFonts w:ascii="Arial" w:hAnsi="Arial" w:cs="Arial"/>
              <w:sz w:val="20"/>
              <w:szCs w:val="20"/>
            </w:rPr>
            <w:delText xml:space="preserve"> point</w:delText>
          </w:r>
        </w:del>
        <w:r w:rsidR="003346CD" w:rsidRPr="003346CD">
          <w:rPr>
            <w:rFonts w:ascii="Arial" w:hAnsi="Arial" w:cs="Arial"/>
            <w:sz w:val="20"/>
            <w:szCs w:val="20"/>
          </w:rPr>
          <w:t>. Finally, the process results in the formation and isolation of a circular residue onto the pillar, which occupies precisely half the diameter of its TFCD (Fig. 2b,</w:t>
        </w:r>
      </w:ins>
      <w:ins w:id="592" w:author="Kim Wantae" w:date="2023-10-04T15:27:00Z">
        <w:r w:rsidR="002D6628">
          <w:rPr>
            <w:rFonts w:ascii="Arial" w:hAnsi="Arial" w:cs="Arial"/>
            <w:sz w:val="20"/>
            <w:szCs w:val="20"/>
          </w:rPr>
          <w:t xml:space="preserve"> </w:t>
        </w:r>
      </w:ins>
      <w:ins w:id="593" w:author="Kim Wantae" w:date="2023-10-04T14:33:00Z">
        <w:r w:rsidR="003346CD" w:rsidRPr="003346CD">
          <w:rPr>
            <w:rFonts w:ascii="Arial" w:hAnsi="Arial" w:cs="Arial"/>
            <w:sz w:val="20"/>
            <w:szCs w:val="20"/>
          </w:rPr>
          <w:t xml:space="preserve">c). As the sublimation process progresses, it passes through a horn torus and becomes a ring torus (donut) shape. The bottom </w:t>
        </w:r>
        <w:del w:id="594" w:author="Perry H Leo" w:date="2023-10-18T10:48:00Z">
          <w:r w:rsidR="003346CD" w:rsidRPr="003346CD" w:rsidDel="00790F8B">
            <w:rPr>
              <w:rFonts w:ascii="Arial" w:hAnsi="Arial" w:cs="Arial"/>
              <w:sz w:val="20"/>
              <w:szCs w:val="20"/>
            </w:rPr>
            <w:delText>part covered</w:delText>
          </w:r>
        </w:del>
      </w:ins>
      <w:ins w:id="595" w:author="Perry H Leo" w:date="2023-10-18T10:48:00Z">
        <w:r w:rsidR="00790F8B">
          <w:rPr>
            <w:rFonts w:ascii="Arial" w:hAnsi="Arial" w:cs="Arial"/>
            <w:sz w:val="20"/>
            <w:szCs w:val="20"/>
          </w:rPr>
          <w:t>of the torus</w:t>
        </w:r>
      </w:ins>
      <w:ins w:id="596" w:author="Kim Wantae" w:date="2023-10-04T14:33:00Z">
        <w:r w:rsidR="003346CD" w:rsidRPr="003346CD">
          <w:rPr>
            <w:rFonts w:ascii="Arial" w:hAnsi="Arial" w:cs="Arial"/>
            <w:sz w:val="20"/>
            <w:szCs w:val="20"/>
          </w:rPr>
          <w:t xml:space="preserve"> with the </w:t>
        </w:r>
        <w:del w:id="597" w:author="Dong Ki Yoon" w:date="2023-11-03T14:56:00Z">
          <w:r w:rsidR="003346CD" w:rsidRPr="003346CD" w:rsidDel="001D03EC">
            <w:rPr>
              <w:rFonts w:ascii="Arial" w:hAnsi="Arial" w:cs="Arial"/>
              <w:sz w:val="20"/>
              <w:szCs w:val="20"/>
            </w:rPr>
            <w:delText>most inner</w:delText>
          </w:r>
        </w:del>
      </w:ins>
      <w:ins w:id="598" w:author="Dong Ki Yoon" w:date="2023-11-03T14:56:00Z">
        <w:r w:rsidR="001D03EC">
          <w:rPr>
            <w:rFonts w:ascii="Arial" w:hAnsi="Arial" w:cs="Arial"/>
            <w:sz w:val="20"/>
            <w:szCs w:val="20"/>
          </w:rPr>
          <w:t>core</w:t>
        </w:r>
      </w:ins>
      <w:ins w:id="599" w:author="Kim Wantae" w:date="2023-10-04T14:33:00Z">
        <w:r w:rsidR="003346CD" w:rsidRPr="003346CD">
          <w:rPr>
            <w:rFonts w:ascii="Arial" w:hAnsi="Arial" w:cs="Arial"/>
            <w:sz w:val="20"/>
            <w:szCs w:val="20"/>
          </w:rPr>
          <w:t xml:space="preserve"> layers correspond</w:t>
        </w:r>
      </w:ins>
      <w:ins w:id="600" w:author="Perry H Leo" w:date="2023-10-18T10:48:00Z">
        <w:r w:rsidR="00790F8B">
          <w:rPr>
            <w:rFonts w:ascii="Arial" w:hAnsi="Arial" w:cs="Arial"/>
            <w:sz w:val="20"/>
            <w:szCs w:val="20"/>
          </w:rPr>
          <w:t>s</w:t>
        </w:r>
      </w:ins>
      <w:ins w:id="601" w:author="Kim Wantae" w:date="2023-10-04T14:33:00Z">
        <w:r w:rsidR="003346CD" w:rsidRPr="003346CD">
          <w:rPr>
            <w:rFonts w:ascii="Arial" w:hAnsi="Arial" w:cs="Arial"/>
            <w:sz w:val="20"/>
            <w:szCs w:val="20"/>
          </w:rPr>
          <w:t xml:space="preserve"> to the central axis of the torus and remains the longest.</w:t>
        </w:r>
      </w:ins>
      <w:commentRangeStart w:id="602"/>
      <w:del w:id="603" w:author="Kim Wantae" w:date="2023-10-04T14:33:00Z">
        <w:r w:rsidR="003B2B2A" w:rsidRPr="00E12933" w:rsidDel="003346CD">
          <w:rPr>
            <w:rFonts w:ascii="Arial" w:hAnsi="Arial" w:cs="Arial"/>
            <w:sz w:val="20"/>
            <w:szCs w:val="20"/>
          </w:rPr>
          <w:delText xml:space="preserve">Initially, the sublimation occurs gradually, commencing from the upper </w:delText>
        </w:r>
        <w:commentRangeStart w:id="604"/>
        <w:r w:rsidR="000866C9" w:rsidRPr="00E12933" w:rsidDel="003346CD">
          <w:rPr>
            <w:rFonts w:ascii="Arial" w:hAnsi="Arial" w:cs="Arial"/>
            <w:sz w:val="20"/>
            <w:szCs w:val="20"/>
          </w:rPr>
          <w:delText>part</w:delText>
        </w:r>
        <w:commentRangeEnd w:id="604"/>
        <w:r w:rsidR="000866C9" w:rsidRPr="00E12933" w:rsidDel="003346CD">
          <w:rPr>
            <w:rStyle w:val="aa"/>
            <w:rFonts w:asciiTheme="minorHAnsi" w:eastAsiaTheme="minorEastAsia" w:hAnsiTheme="minorHAnsi" w:cstheme="minorBidi"/>
            <w:kern w:val="2"/>
          </w:rPr>
          <w:commentReference w:id="604"/>
        </w:r>
      </w:del>
      <w:del w:id="605" w:author="Kim Wantae" w:date="2023-10-04T14:27:00Z">
        <w:r w:rsidR="003B2B2A" w:rsidRPr="00E12933" w:rsidDel="003346CD">
          <w:rPr>
            <w:rFonts w:ascii="Arial" w:hAnsi="Arial" w:cs="Arial"/>
            <w:sz w:val="20"/>
            <w:szCs w:val="20"/>
          </w:rPr>
          <w:delText xml:space="preserve">, </w:delText>
        </w:r>
        <w:commentRangeStart w:id="606"/>
        <w:r w:rsidR="003B2B2A" w:rsidRPr="00E12933" w:rsidDel="003346CD">
          <w:rPr>
            <w:rFonts w:ascii="Arial" w:hAnsi="Arial" w:cs="Arial"/>
            <w:sz w:val="20"/>
            <w:szCs w:val="20"/>
          </w:rPr>
          <w:delText>which intriguingly exhibits impl</w:delText>
        </w:r>
        <w:r w:rsidR="001621F1" w:rsidRPr="00E12933" w:rsidDel="003346CD">
          <w:rPr>
            <w:rFonts w:ascii="Arial" w:hAnsi="Arial" w:cs="Arial"/>
            <w:sz w:val="20"/>
            <w:szCs w:val="20"/>
          </w:rPr>
          <w:delText>i</w:delText>
        </w:r>
        <w:r w:rsidR="003B2B2A" w:rsidRPr="00E12933" w:rsidDel="003346CD">
          <w:rPr>
            <w:rFonts w:ascii="Arial" w:hAnsi="Arial" w:cs="Arial"/>
            <w:sz w:val="20"/>
            <w:szCs w:val="20"/>
          </w:rPr>
          <w:delText>es</w:delText>
        </w:r>
        <w:commentRangeEnd w:id="606"/>
        <w:r w:rsidR="00A53D85" w:rsidDel="003346CD">
          <w:rPr>
            <w:rStyle w:val="aa"/>
            <w:rFonts w:asciiTheme="minorHAnsi" w:eastAsiaTheme="minorEastAsia" w:hAnsiTheme="minorHAnsi" w:cstheme="minorBidi"/>
            <w:kern w:val="2"/>
          </w:rPr>
          <w:commentReference w:id="606"/>
        </w:r>
      </w:del>
      <w:del w:id="607" w:author="Kim Wantae" w:date="2023-10-04T14:33:00Z">
        <w:r w:rsidR="003B2B2A" w:rsidRPr="00E12933" w:rsidDel="003346CD">
          <w:rPr>
            <w:rFonts w:ascii="Arial" w:hAnsi="Arial" w:cs="Arial"/>
            <w:sz w:val="20"/>
            <w:szCs w:val="20"/>
          </w:rPr>
          <w:delText xml:space="preserve">. </w:delText>
        </w:r>
        <w:commentRangeStart w:id="608"/>
        <w:r w:rsidR="003B2B2A" w:rsidRPr="002D316E" w:rsidDel="003346CD">
          <w:rPr>
            <w:rFonts w:ascii="Arial" w:hAnsi="Arial" w:cs="Arial"/>
            <w:color w:val="000000" w:themeColor="text1"/>
            <w:sz w:val="20"/>
            <w:szCs w:val="20"/>
            <w:rPrChange w:id="609" w:author="Kim Wantae" w:date="2023-09-27T11:28:00Z">
              <w:rPr>
                <w:rFonts w:ascii="Arial" w:hAnsi="Arial" w:cs="Arial"/>
                <w:sz w:val="20"/>
                <w:szCs w:val="20"/>
              </w:rPr>
            </w:rPrChange>
          </w:rPr>
          <w:delText>Subsequently, assuming a circular shape that persists until it reaches the midway point.</w:delText>
        </w:r>
        <w:commentRangeEnd w:id="608"/>
        <w:r w:rsidR="00A53D85" w:rsidRPr="002D316E" w:rsidDel="003346CD">
          <w:rPr>
            <w:rStyle w:val="aa"/>
            <w:rFonts w:asciiTheme="minorHAnsi" w:eastAsiaTheme="minorEastAsia" w:hAnsiTheme="minorHAnsi" w:cstheme="minorBidi"/>
            <w:color w:val="000000" w:themeColor="text1"/>
            <w:kern w:val="2"/>
            <w:rPrChange w:id="610" w:author="Kim Wantae" w:date="2023-09-27T11:28:00Z">
              <w:rPr>
                <w:rStyle w:val="aa"/>
                <w:rFonts w:asciiTheme="minorHAnsi" w:eastAsiaTheme="minorEastAsia" w:hAnsiTheme="minorHAnsi" w:cstheme="minorBidi"/>
                <w:kern w:val="2"/>
              </w:rPr>
            </w:rPrChange>
          </w:rPr>
          <w:commentReference w:id="608"/>
        </w:r>
        <w:r w:rsidR="00343BA0" w:rsidRPr="002D316E" w:rsidDel="003346CD">
          <w:rPr>
            <w:rFonts w:ascii="Arial" w:hAnsi="Arial" w:cs="Arial"/>
            <w:color w:val="000000" w:themeColor="text1"/>
            <w:sz w:val="20"/>
            <w:szCs w:val="20"/>
            <w:rPrChange w:id="611" w:author="Kim Wantae" w:date="2023-09-27T11:28:00Z">
              <w:rPr>
                <w:rFonts w:ascii="Arial" w:hAnsi="Arial" w:cs="Arial"/>
                <w:sz w:val="20"/>
                <w:szCs w:val="20"/>
              </w:rPr>
            </w:rPrChange>
          </w:rPr>
          <w:delText xml:space="preserve"> Finally, the</w:delText>
        </w:r>
        <w:r w:rsidR="003B2B2A" w:rsidRPr="002D316E" w:rsidDel="003346CD">
          <w:rPr>
            <w:rFonts w:ascii="Arial" w:hAnsi="Arial" w:cs="Arial"/>
            <w:color w:val="000000" w:themeColor="text1"/>
            <w:sz w:val="20"/>
            <w:szCs w:val="20"/>
            <w:rPrChange w:id="612" w:author="Kim Wantae" w:date="2023-09-27T11:28:00Z">
              <w:rPr>
                <w:rFonts w:ascii="Arial" w:hAnsi="Arial" w:cs="Arial"/>
                <w:sz w:val="20"/>
                <w:szCs w:val="20"/>
              </w:rPr>
            </w:rPrChange>
          </w:rPr>
          <w:delText xml:space="preserve"> process results in the formation </w:delText>
        </w:r>
        <w:r w:rsidR="00343BA0" w:rsidRPr="002D316E" w:rsidDel="003346CD">
          <w:rPr>
            <w:rFonts w:ascii="Arial" w:hAnsi="Arial" w:cs="Arial"/>
            <w:color w:val="000000" w:themeColor="text1"/>
            <w:sz w:val="20"/>
            <w:szCs w:val="20"/>
            <w:rPrChange w:id="613" w:author="Kim Wantae" w:date="2023-09-27T11:28:00Z">
              <w:rPr>
                <w:rFonts w:ascii="Arial" w:hAnsi="Arial" w:cs="Arial"/>
                <w:sz w:val="20"/>
                <w:szCs w:val="20"/>
              </w:rPr>
            </w:rPrChange>
          </w:rPr>
          <w:delText xml:space="preserve">and isolation </w:delText>
        </w:r>
        <w:r w:rsidR="003B2B2A" w:rsidRPr="002D316E" w:rsidDel="003346CD">
          <w:rPr>
            <w:rFonts w:ascii="Arial" w:hAnsi="Arial" w:cs="Arial"/>
            <w:color w:val="000000" w:themeColor="text1"/>
            <w:sz w:val="20"/>
            <w:szCs w:val="20"/>
            <w:rPrChange w:id="614" w:author="Kim Wantae" w:date="2023-09-27T11:28:00Z">
              <w:rPr>
                <w:rFonts w:ascii="Arial" w:hAnsi="Arial" w:cs="Arial"/>
                <w:sz w:val="20"/>
                <w:szCs w:val="20"/>
              </w:rPr>
            </w:rPrChange>
          </w:rPr>
          <w:delText>of a circular residue</w:delText>
        </w:r>
        <w:r w:rsidR="00343BA0" w:rsidRPr="002D316E" w:rsidDel="003346CD">
          <w:rPr>
            <w:rFonts w:ascii="Arial" w:hAnsi="Arial" w:cs="Arial"/>
            <w:color w:val="000000" w:themeColor="text1"/>
            <w:sz w:val="20"/>
            <w:szCs w:val="20"/>
            <w:rPrChange w:id="615" w:author="Kim Wantae" w:date="2023-09-27T11:28:00Z">
              <w:rPr>
                <w:rFonts w:ascii="Arial" w:hAnsi="Arial" w:cs="Arial"/>
                <w:sz w:val="20"/>
                <w:szCs w:val="20"/>
              </w:rPr>
            </w:rPrChange>
          </w:rPr>
          <w:delText xml:space="preserve"> onto the pillar</w:delText>
        </w:r>
        <w:r w:rsidR="003B2B2A" w:rsidRPr="002D316E" w:rsidDel="003346CD">
          <w:rPr>
            <w:rFonts w:ascii="Arial" w:hAnsi="Arial" w:cs="Arial"/>
            <w:color w:val="000000" w:themeColor="text1"/>
            <w:sz w:val="20"/>
            <w:szCs w:val="20"/>
            <w:rPrChange w:id="616" w:author="Kim Wantae" w:date="2023-09-27T11:28:00Z">
              <w:rPr>
                <w:rFonts w:ascii="Arial" w:hAnsi="Arial" w:cs="Arial"/>
                <w:sz w:val="20"/>
                <w:szCs w:val="20"/>
              </w:rPr>
            </w:rPrChange>
          </w:rPr>
          <w:delText xml:space="preserve">, which occupies precisely half the diameter of </w:delText>
        </w:r>
        <w:r w:rsidR="00343BA0" w:rsidRPr="002D316E" w:rsidDel="003346CD">
          <w:rPr>
            <w:rFonts w:ascii="Arial" w:hAnsi="Arial" w:cs="Arial"/>
            <w:color w:val="000000" w:themeColor="text1"/>
            <w:sz w:val="20"/>
            <w:szCs w:val="20"/>
            <w:rPrChange w:id="617" w:author="Kim Wantae" w:date="2023-09-27T11:28:00Z">
              <w:rPr>
                <w:rFonts w:ascii="Arial" w:hAnsi="Arial" w:cs="Arial"/>
                <w:sz w:val="20"/>
                <w:szCs w:val="20"/>
              </w:rPr>
            </w:rPrChange>
          </w:rPr>
          <w:delText>its</w:delText>
        </w:r>
        <w:r w:rsidR="003B2B2A" w:rsidRPr="002D316E" w:rsidDel="003346CD">
          <w:rPr>
            <w:rFonts w:ascii="Arial" w:hAnsi="Arial" w:cs="Arial"/>
            <w:color w:val="000000" w:themeColor="text1"/>
            <w:sz w:val="20"/>
            <w:szCs w:val="20"/>
            <w:rPrChange w:id="618" w:author="Kim Wantae" w:date="2023-09-27T11:28:00Z">
              <w:rPr>
                <w:rFonts w:ascii="Arial" w:hAnsi="Arial" w:cs="Arial"/>
                <w:sz w:val="20"/>
                <w:szCs w:val="20"/>
              </w:rPr>
            </w:rPrChange>
          </w:rPr>
          <w:delText xml:space="preserve"> </w:delText>
        </w:r>
        <w:commentRangeStart w:id="619"/>
        <w:r w:rsidR="00343BA0" w:rsidRPr="002D316E" w:rsidDel="003346CD">
          <w:rPr>
            <w:rFonts w:ascii="Arial" w:hAnsi="Arial" w:cs="Arial"/>
            <w:color w:val="000000" w:themeColor="text1"/>
            <w:sz w:val="20"/>
            <w:szCs w:val="20"/>
            <w:rPrChange w:id="620" w:author="Kim Wantae" w:date="2023-09-27T11:28:00Z">
              <w:rPr>
                <w:rFonts w:ascii="Arial" w:hAnsi="Arial" w:cs="Arial"/>
                <w:sz w:val="20"/>
                <w:szCs w:val="20"/>
              </w:rPr>
            </w:rPrChange>
          </w:rPr>
          <w:delText>TFCD</w:delText>
        </w:r>
        <w:commentRangeEnd w:id="619"/>
        <w:r w:rsidR="006F2A5B" w:rsidRPr="002D316E" w:rsidDel="003346CD">
          <w:rPr>
            <w:rFonts w:ascii="Arial" w:hAnsi="Arial" w:cs="Arial"/>
            <w:color w:val="000000" w:themeColor="text1"/>
            <w:sz w:val="20"/>
            <w:szCs w:val="20"/>
            <w:rPrChange w:id="621" w:author="Kim Wantae" w:date="2023-09-27T11:28:00Z">
              <w:rPr>
                <w:rStyle w:val="aa"/>
                <w:rFonts w:asciiTheme="minorHAnsi" w:eastAsiaTheme="minorEastAsia" w:hAnsiTheme="minorHAnsi" w:cstheme="minorBidi"/>
                <w:kern w:val="2"/>
              </w:rPr>
            </w:rPrChange>
          </w:rPr>
          <w:commentReference w:id="619"/>
        </w:r>
        <w:r w:rsidR="00343BA0" w:rsidRPr="002D316E" w:rsidDel="003346CD">
          <w:rPr>
            <w:rFonts w:ascii="Arial" w:hAnsi="Arial" w:cs="Arial"/>
            <w:color w:val="000000" w:themeColor="text1"/>
            <w:sz w:val="20"/>
            <w:szCs w:val="20"/>
            <w:rPrChange w:id="622" w:author="Kim Wantae" w:date="2023-09-27T11:28:00Z">
              <w:rPr>
                <w:rFonts w:ascii="Arial" w:hAnsi="Arial" w:cs="Arial"/>
                <w:sz w:val="20"/>
                <w:szCs w:val="20"/>
              </w:rPr>
            </w:rPrChange>
          </w:rPr>
          <w:delText xml:space="preserve"> (</w:delText>
        </w:r>
        <w:commentRangeStart w:id="623"/>
        <w:commentRangeStart w:id="624"/>
        <w:r w:rsidR="00343BA0" w:rsidRPr="002D316E" w:rsidDel="003346CD">
          <w:rPr>
            <w:rFonts w:ascii="Arial" w:hAnsi="Arial" w:cs="Arial"/>
            <w:color w:val="000000" w:themeColor="text1"/>
            <w:sz w:val="20"/>
            <w:szCs w:val="20"/>
            <w:rPrChange w:id="625" w:author="Kim Wantae" w:date="2023-09-27T11:28:00Z">
              <w:rPr>
                <w:rFonts w:ascii="Arial" w:hAnsi="Arial" w:cs="Arial"/>
                <w:sz w:val="20"/>
                <w:szCs w:val="20"/>
              </w:rPr>
            </w:rPrChange>
          </w:rPr>
          <w:delText>Fig. 3b</w:delText>
        </w:r>
      </w:del>
      <w:commentRangeEnd w:id="623"/>
      <w:ins w:id="626" w:author="PKNU" w:date="2023-09-20T15:45:00Z">
        <w:del w:id="627" w:author="Kim Wantae" w:date="2023-10-04T14:33:00Z">
          <w:r w:rsidR="006F2A5B" w:rsidRPr="002D316E" w:rsidDel="003346CD">
            <w:rPr>
              <w:rFonts w:ascii="Arial" w:hAnsi="Arial" w:cs="Arial"/>
              <w:color w:val="000000" w:themeColor="text1"/>
              <w:sz w:val="20"/>
              <w:szCs w:val="20"/>
              <w:rPrChange w:id="628" w:author="Kim Wantae" w:date="2023-09-27T11:28:00Z">
                <w:rPr>
                  <w:rFonts w:ascii="Arial" w:hAnsi="Arial" w:cs="Arial"/>
                  <w:sz w:val="20"/>
                  <w:szCs w:val="20"/>
                </w:rPr>
              </w:rPrChange>
            </w:rPr>
            <w:delText>2b</w:delText>
          </w:r>
        </w:del>
      </w:ins>
      <w:del w:id="629" w:author="Kim Wantae" w:date="2023-10-04T14:33:00Z">
        <w:r w:rsidR="00343BA0" w:rsidRPr="002D316E" w:rsidDel="003346CD">
          <w:rPr>
            <w:rFonts w:ascii="Arial" w:hAnsi="Arial" w:cs="Arial"/>
            <w:color w:val="000000" w:themeColor="text1"/>
            <w:rPrChange w:id="630" w:author="Kim Wantae" w:date="2023-09-27T11:28:00Z">
              <w:rPr>
                <w:rStyle w:val="aa"/>
                <w:rFonts w:asciiTheme="minorHAnsi" w:eastAsiaTheme="minorEastAsia" w:hAnsiTheme="minorHAnsi" w:cstheme="minorBidi"/>
                <w:kern w:val="2"/>
                <w:sz w:val="20"/>
                <w:szCs w:val="20"/>
              </w:rPr>
            </w:rPrChange>
          </w:rPr>
          <w:commentReference w:id="623"/>
        </w:r>
        <w:commentRangeEnd w:id="624"/>
        <w:r w:rsidR="00D34748" w:rsidRPr="002D316E" w:rsidDel="003346CD">
          <w:rPr>
            <w:rFonts w:ascii="Arial" w:hAnsi="Arial" w:cs="Arial"/>
            <w:color w:val="000000" w:themeColor="text1"/>
            <w:sz w:val="20"/>
            <w:szCs w:val="20"/>
            <w:rPrChange w:id="631" w:author="Kim Wantae" w:date="2023-09-27T11:28:00Z">
              <w:rPr>
                <w:rStyle w:val="aa"/>
                <w:rFonts w:asciiTheme="minorHAnsi" w:eastAsiaTheme="minorEastAsia" w:hAnsiTheme="minorHAnsi" w:cstheme="minorBidi"/>
                <w:kern w:val="2"/>
              </w:rPr>
            </w:rPrChange>
          </w:rPr>
          <w:commentReference w:id="624"/>
        </w:r>
        <w:r w:rsidR="005673BB" w:rsidRPr="002D316E" w:rsidDel="003346CD">
          <w:rPr>
            <w:rFonts w:ascii="Arial" w:hAnsi="Arial" w:cs="Arial"/>
            <w:color w:val="000000" w:themeColor="text1"/>
            <w:sz w:val="20"/>
            <w:szCs w:val="20"/>
            <w:rPrChange w:id="632" w:author="Kim Wantae" w:date="2023-09-27T11:28:00Z">
              <w:rPr>
                <w:rFonts w:ascii="Arial" w:hAnsi="Arial" w:cs="Arial"/>
                <w:sz w:val="20"/>
                <w:szCs w:val="20"/>
              </w:rPr>
            </w:rPrChange>
          </w:rPr>
          <w:delText>,c</w:delText>
        </w:r>
        <w:r w:rsidR="00343BA0" w:rsidRPr="002D316E" w:rsidDel="003346CD">
          <w:rPr>
            <w:rFonts w:ascii="Arial" w:hAnsi="Arial" w:cs="Arial"/>
            <w:color w:val="000000" w:themeColor="text1"/>
            <w:sz w:val="20"/>
            <w:szCs w:val="20"/>
            <w:rPrChange w:id="633" w:author="Kim Wantae" w:date="2023-09-27T11:28:00Z">
              <w:rPr>
                <w:rFonts w:ascii="Arial" w:hAnsi="Arial" w:cs="Arial"/>
                <w:sz w:val="20"/>
                <w:szCs w:val="20"/>
              </w:rPr>
            </w:rPrChange>
          </w:rPr>
          <w:delText>)</w:delText>
        </w:r>
        <w:r w:rsidR="003B2B2A" w:rsidRPr="002D316E" w:rsidDel="003346CD">
          <w:rPr>
            <w:rFonts w:ascii="Arial" w:hAnsi="Arial" w:cs="Arial"/>
            <w:color w:val="000000" w:themeColor="text1"/>
            <w:sz w:val="20"/>
            <w:szCs w:val="20"/>
            <w:rPrChange w:id="634" w:author="Kim Wantae" w:date="2023-09-27T11:28:00Z">
              <w:rPr>
                <w:rFonts w:ascii="Arial" w:hAnsi="Arial" w:cs="Arial"/>
                <w:sz w:val="20"/>
                <w:szCs w:val="20"/>
              </w:rPr>
            </w:rPrChange>
          </w:rPr>
          <w:delText xml:space="preserve">. </w:delText>
        </w:r>
      </w:del>
      <w:ins w:id="635" w:author="PKNU" w:date="2023-09-20T15:56:00Z">
        <w:del w:id="636" w:author="Kim Wantae" w:date="2023-10-04T14:33:00Z">
          <w:r w:rsidR="001D6B1D" w:rsidRPr="002D316E" w:rsidDel="003346CD">
            <w:rPr>
              <w:rFonts w:ascii="Arial" w:hAnsi="Arial" w:cs="Arial"/>
              <w:color w:val="000000" w:themeColor="text1"/>
              <w:sz w:val="20"/>
              <w:szCs w:val="20"/>
              <w:rPrChange w:id="637" w:author="Kim Wantae" w:date="2023-09-27T11:28:00Z">
                <w:rPr>
                  <w:rFonts w:ascii="맑은 고딕" w:eastAsia="맑은 고딕" w:hAnsi="맑은 고딕" w:cs="맑은 고딕"/>
                  <w:sz w:val="20"/>
                  <w:szCs w:val="20"/>
                </w:rPr>
              </w:rPrChange>
            </w:rPr>
            <w:delText xml:space="preserve">In the sublimation </w:delText>
          </w:r>
        </w:del>
      </w:ins>
      <w:ins w:id="638" w:author="PKNU" w:date="2023-09-20T15:57:00Z">
        <w:del w:id="639" w:author="Kim Wantae" w:date="2023-10-04T14:33:00Z">
          <w:r w:rsidR="001D6B1D" w:rsidRPr="002D316E" w:rsidDel="003346CD">
            <w:rPr>
              <w:rFonts w:ascii="Arial" w:hAnsi="Arial" w:cs="Arial"/>
              <w:color w:val="000000" w:themeColor="text1"/>
              <w:sz w:val="20"/>
              <w:szCs w:val="20"/>
              <w:rPrChange w:id="640" w:author="Kim Wantae" w:date="2023-09-27T11:28:00Z">
                <w:rPr>
                  <w:rFonts w:ascii="맑은 고딕" w:eastAsia="맑은 고딕" w:hAnsi="맑은 고딕" w:cs="맑은 고딕"/>
                  <w:sz w:val="20"/>
                  <w:szCs w:val="20"/>
                </w:rPr>
              </w:rPrChange>
            </w:rPr>
            <w:delText xml:space="preserve">process, </w:delText>
          </w:r>
        </w:del>
      </w:ins>
      <w:del w:id="641" w:author="Kim Wantae" w:date="2023-10-04T14:33:00Z">
        <w:r w:rsidR="00834B6A" w:rsidRPr="002D316E" w:rsidDel="003346CD">
          <w:rPr>
            <w:rFonts w:ascii="Arial" w:hAnsi="Arial" w:cs="Arial"/>
            <w:color w:val="000000" w:themeColor="text1"/>
            <w:sz w:val="20"/>
            <w:szCs w:val="20"/>
            <w:rPrChange w:id="642" w:author="Kim Wantae" w:date="2023-09-27T11:28:00Z">
              <w:rPr>
                <w:rFonts w:ascii="Arial" w:hAnsi="Arial" w:cs="Arial"/>
                <w:sz w:val="20"/>
                <w:szCs w:val="20"/>
              </w:rPr>
            </w:rPrChange>
          </w:rPr>
          <w:delText xml:space="preserve">The </w:delText>
        </w:r>
      </w:del>
      <w:ins w:id="643" w:author="PKNU" w:date="2023-09-20T15:57:00Z">
        <w:del w:id="644" w:author="Kim Wantae" w:date="2023-10-04T14:33:00Z">
          <w:r w:rsidR="001D6B1D" w:rsidRPr="002D316E" w:rsidDel="003346CD">
            <w:rPr>
              <w:rFonts w:ascii="Arial" w:hAnsi="Arial" w:cs="Arial"/>
              <w:color w:val="000000" w:themeColor="text1"/>
              <w:sz w:val="20"/>
              <w:szCs w:val="20"/>
              <w:rPrChange w:id="645" w:author="Kim Wantae" w:date="2023-09-27T11:28:00Z">
                <w:rPr>
                  <w:rFonts w:ascii="Arial" w:hAnsi="Arial" w:cs="Arial"/>
                  <w:color w:val="7030A0"/>
                  <w:sz w:val="20"/>
                  <w:szCs w:val="20"/>
                </w:rPr>
              </w:rPrChange>
            </w:rPr>
            <w:delText xml:space="preserve">a </w:delText>
          </w:r>
        </w:del>
      </w:ins>
      <w:del w:id="646" w:author="Kim Wantae" w:date="2023-10-04T14:33:00Z">
        <w:r w:rsidR="00834B6A" w:rsidRPr="002D316E" w:rsidDel="003346CD">
          <w:rPr>
            <w:rFonts w:ascii="Arial" w:hAnsi="Arial" w:cs="Arial"/>
            <w:color w:val="000000" w:themeColor="text1"/>
            <w:sz w:val="20"/>
            <w:szCs w:val="20"/>
            <w:rPrChange w:id="647" w:author="Kim Wantae" w:date="2023-09-27T11:28:00Z">
              <w:rPr>
                <w:rFonts w:ascii="Arial" w:hAnsi="Arial" w:cs="Arial"/>
                <w:sz w:val="20"/>
                <w:szCs w:val="20"/>
              </w:rPr>
            </w:rPrChange>
          </w:rPr>
          <w:delText xml:space="preserve">TFCD droplet </w:delText>
        </w:r>
      </w:del>
      <w:ins w:id="648" w:author="PKNU" w:date="2023-09-20T15:57:00Z">
        <w:del w:id="649" w:author="Kim Wantae" w:date="2023-10-04T14:33:00Z">
          <w:r w:rsidR="001D6B1D" w:rsidRPr="002D316E" w:rsidDel="003346CD">
            <w:rPr>
              <w:rFonts w:ascii="Arial" w:hAnsi="Arial" w:cs="Arial"/>
              <w:color w:val="000000" w:themeColor="text1"/>
              <w:sz w:val="20"/>
              <w:szCs w:val="20"/>
              <w:rPrChange w:id="650" w:author="Kim Wantae" w:date="2023-09-27T11:28:00Z">
                <w:rPr>
                  <w:rFonts w:ascii="Arial" w:hAnsi="Arial" w:cs="Arial"/>
                  <w:color w:val="7030A0"/>
                  <w:sz w:val="20"/>
                  <w:szCs w:val="20"/>
                </w:rPr>
              </w:rPrChange>
            </w:rPr>
            <w:delText xml:space="preserve">emerges </w:delText>
          </w:r>
        </w:del>
      </w:ins>
      <w:del w:id="651" w:author="Kim Wantae" w:date="2023-10-04T14:33:00Z">
        <w:r w:rsidR="00834B6A" w:rsidRPr="002D316E" w:rsidDel="003346CD">
          <w:rPr>
            <w:rFonts w:ascii="Arial" w:hAnsi="Arial" w:cs="Arial"/>
            <w:color w:val="000000" w:themeColor="text1"/>
            <w:sz w:val="20"/>
            <w:szCs w:val="20"/>
            <w:rPrChange w:id="652" w:author="Kim Wantae" w:date="2023-09-27T11:28:00Z">
              <w:rPr>
                <w:rFonts w:ascii="Arial" w:hAnsi="Arial" w:cs="Arial"/>
                <w:sz w:val="20"/>
                <w:szCs w:val="20"/>
              </w:rPr>
            </w:rPrChange>
          </w:rPr>
          <w:delText>immediately after independence from the surroundings has the same form as the spindle torus</w:delText>
        </w:r>
      </w:del>
      <w:ins w:id="653" w:author="PKNU" w:date="2023-09-20T15:50:00Z">
        <w:del w:id="654" w:author="Kim Wantae" w:date="2023-10-04T14:33:00Z">
          <w:r w:rsidR="006F2A5B" w:rsidRPr="002D316E" w:rsidDel="003346CD">
            <w:rPr>
              <w:rFonts w:ascii="Arial" w:hAnsi="Arial" w:cs="Arial"/>
              <w:color w:val="000000" w:themeColor="text1"/>
              <w:sz w:val="20"/>
              <w:szCs w:val="20"/>
              <w:rPrChange w:id="655" w:author="Kim Wantae" w:date="2023-09-27T11:28:00Z">
                <w:rPr>
                  <w:rFonts w:ascii="Arial" w:hAnsi="Arial" w:cs="Arial"/>
                  <w:sz w:val="20"/>
                  <w:szCs w:val="20"/>
                </w:rPr>
              </w:rPrChange>
            </w:rPr>
            <w:delText xml:space="preserve"> after independence from the surroundings</w:delText>
          </w:r>
        </w:del>
      </w:ins>
      <w:del w:id="656" w:author="Kim Wantae" w:date="2023-10-04T14:33:00Z">
        <w:r w:rsidR="00834B6A" w:rsidRPr="002D316E" w:rsidDel="003346CD">
          <w:rPr>
            <w:rFonts w:ascii="Arial" w:hAnsi="Arial" w:cs="Arial"/>
            <w:color w:val="000000" w:themeColor="text1"/>
            <w:sz w:val="20"/>
            <w:szCs w:val="20"/>
            <w:rPrChange w:id="657" w:author="Kim Wantae" w:date="2023-09-27T11:28:00Z">
              <w:rPr>
                <w:rFonts w:ascii="Arial" w:hAnsi="Arial" w:cs="Arial"/>
                <w:sz w:val="20"/>
                <w:szCs w:val="20"/>
              </w:rPr>
            </w:rPrChange>
          </w:rPr>
          <w:delText xml:space="preserve"> (Fig. 3c)</w:delText>
        </w:r>
        <w:r w:rsidR="006463C9" w:rsidRPr="002D316E" w:rsidDel="003346CD">
          <w:rPr>
            <w:rFonts w:ascii="Arial" w:hAnsi="Arial" w:cs="Arial"/>
            <w:color w:val="000000" w:themeColor="text1"/>
            <w:sz w:val="20"/>
            <w:szCs w:val="20"/>
            <w:rPrChange w:id="658" w:author="Kim Wantae" w:date="2023-09-27T11:28:00Z">
              <w:rPr>
                <w:rFonts w:ascii="Arial" w:hAnsi="Arial" w:cs="Arial"/>
                <w:sz w:val="20"/>
                <w:szCs w:val="20"/>
              </w:rPr>
            </w:rPrChange>
          </w:rPr>
          <w:delText>.</w:delText>
        </w:r>
        <w:r w:rsidR="003B2B2A" w:rsidRPr="002D316E" w:rsidDel="003346CD">
          <w:rPr>
            <w:rFonts w:ascii="Arial" w:hAnsi="Arial" w:cs="Arial"/>
            <w:color w:val="000000" w:themeColor="text1"/>
            <w:sz w:val="20"/>
            <w:szCs w:val="20"/>
            <w:rPrChange w:id="659" w:author="Kim Wantae" w:date="2023-09-27T11:28:00Z">
              <w:rPr>
                <w:rFonts w:ascii="Arial" w:hAnsi="Arial" w:cs="Arial"/>
                <w:sz w:val="20"/>
                <w:szCs w:val="20"/>
              </w:rPr>
            </w:rPrChange>
          </w:rPr>
          <w:delText xml:space="preserve"> </w:delText>
        </w:r>
        <w:r w:rsidR="00834B6A" w:rsidRPr="002D316E" w:rsidDel="003346CD">
          <w:rPr>
            <w:rFonts w:ascii="Arial" w:hAnsi="Arial" w:cs="Arial"/>
            <w:color w:val="000000" w:themeColor="text1"/>
            <w:sz w:val="20"/>
            <w:szCs w:val="20"/>
            <w:rPrChange w:id="660" w:author="Kim Wantae" w:date="2023-09-27T11:28:00Z">
              <w:rPr>
                <w:rFonts w:ascii="Arial" w:hAnsi="Arial" w:cs="Arial"/>
                <w:sz w:val="20"/>
                <w:szCs w:val="20"/>
              </w:rPr>
            </w:rPrChange>
          </w:rPr>
          <w:delText xml:space="preserve">As the sublimation </w:delText>
        </w:r>
        <w:r w:rsidR="00834B6A" w:rsidRPr="00E12933" w:rsidDel="003346CD">
          <w:rPr>
            <w:rFonts w:ascii="Arial" w:hAnsi="Arial" w:cs="Arial"/>
            <w:sz w:val="20"/>
            <w:szCs w:val="20"/>
          </w:rPr>
          <w:delText>process progresses, it passes through a horn torus and becomes a ring torus (donut) shape. The bottom part covered with the most</w:delText>
        </w:r>
        <w:r w:rsidR="002473AF" w:rsidRPr="00E12933" w:rsidDel="003346CD">
          <w:rPr>
            <w:rFonts w:ascii="Arial" w:hAnsi="Arial" w:cs="Arial"/>
            <w:sz w:val="20"/>
            <w:szCs w:val="20"/>
          </w:rPr>
          <w:delText xml:space="preserve"> inne</w:delText>
        </w:r>
        <w:r w:rsidR="000866C9" w:rsidRPr="00E12933" w:rsidDel="003346CD">
          <w:rPr>
            <w:rFonts w:ascii="Arial" w:hAnsi="Arial" w:cs="Arial"/>
            <w:sz w:val="20"/>
            <w:szCs w:val="20"/>
          </w:rPr>
          <w:delText>r</w:delText>
        </w:r>
        <w:r w:rsidR="00834B6A" w:rsidRPr="00E12933" w:rsidDel="003346CD">
          <w:rPr>
            <w:rFonts w:ascii="Arial" w:hAnsi="Arial" w:cs="Arial"/>
            <w:sz w:val="20"/>
            <w:szCs w:val="20"/>
          </w:rPr>
          <w:delText xml:space="preserve"> layers correspond to the central axis of the torus and remains the longest.</w:delText>
        </w:r>
        <w:commentRangeEnd w:id="602"/>
        <w:r w:rsidR="001D6B1D" w:rsidDel="003346CD">
          <w:rPr>
            <w:rStyle w:val="aa"/>
            <w:rFonts w:asciiTheme="minorHAnsi" w:eastAsiaTheme="minorEastAsia" w:hAnsiTheme="minorHAnsi" w:cstheme="minorBidi"/>
            <w:kern w:val="2"/>
          </w:rPr>
          <w:commentReference w:id="602"/>
        </w:r>
      </w:del>
    </w:p>
    <w:p w14:paraId="01C5B27B" w14:textId="26BD53D5" w:rsidR="00994D77" w:rsidRPr="00E12933" w:rsidRDefault="004833F9" w:rsidP="001530CC">
      <w:pPr>
        <w:pStyle w:val="a3"/>
        <w:ind w:firstLineChars="50" w:firstLine="100"/>
        <w:jc w:val="both"/>
        <w:rPr>
          <w:rFonts w:ascii="Arial" w:hAnsi="Arial" w:cs="Arial"/>
          <w:sz w:val="20"/>
          <w:szCs w:val="20"/>
        </w:rPr>
      </w:pPr>
      <w:r w:rsidRPr="00236B04">
        <w:rPr>
          <w:rFonts w:ascii="Arial" w:hAnsi="Arial" w:cs="Arial"/>
          <w:sz w:val="20"/>
          <w:szCs w:val="20"/>
        </w:rPr>
        <w:t>When a simple solid crystal sublimates from the surface, the molecular orientations and arrangements remain fixed and are exposed</w:t>
      </w:r>
      <w:r w:rsidRPr="00E12933">
        <w:rPr>
          <w:rFonts w:ascii="Arial" w:hAnsi="Arial" w:cs="Arial"/>
          <w:sz w:val="20"/>
          <w:szCs w:val="20"/>
        </w:rPr>
        <w:t>. Factors such as the local stress and strain relationship cannot be applied. In contrast, when evaporation occurs on the surface of an isotropic liquid, the molecular orientations dynamically change due to the free-flowing nature of the fluid, resulting in the continuous relaxation of partial stresses in droplets.</w:t>
      </w:r>
      <w:r w:rsidRPr="00E12933">
        <w:rPr>
          <w:rFonts w:ascii="Arial" w:hAnsi="Arial" w:cs="Arial"/>
          <w:sz w:val="20"/>
          <w:szCs w:val="20"/>
        </w:rPr>
        <w:fldChar w:fldCharType="begin">
          <w:fldData xml:space="preserve">PEVuZE5vdGU+PENpdGU+PEF1dGhvcj5CbGFuazwvQXV0aG9yPjxZZWFyPjIwMjM8L1llYXI+PFJl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PEVuZE5vdGU+PENpdGU+PEF1dGhvcj5CbGFuazwvQXV0aG9yPjxZZWFyPjIwMjM8L1llYXI+PFJl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Pr="00E12933">
        <w:rPr>
          <w:rFonts w:ascii="Arial" w:hAnsi="Arial" w:cs="Arial"/>
          <w:sz w:val="20"/>
          <w:szCs w:val="20"/>
        </w:rPr>
      </w:r>
      <w:r w:rsidRPr="00E12933">
        <w:rPr>
          <w:rFonts w:ascii="Arial" w:hAnsi="Arial" w:cs="Arial"/>
          <w:sz w:val="20"/>
          <w:szCs w:val="20"/>
        </w:rPr>
        <w:fldChar w:fldCharType="separate"/>
      </w:r>
      <w:r w:rsidR="00936B34">
        <w:rPr>
          <w:rFonts w:ascii="Arial" w:hAnsi="Arial" w:cs="Arial"/>
          <w:noProof/>
          <w:sz w:val="20"/>
          <w:szCs w:val="20"/>
        </w:rPr>
        <w:t>(47-50)</w:t>
      </w:r>
      <w:r w:rsidRPr="00E12933">
        <w:rPr>
          <w:rFonts w:ascii="Arial" w:hAnsi="Arial" w:cs="Arial"/>
          <w:sz w:val="20"/>
          <w:szCs w:val="20"/>
        </w:rPr>
        <w:fldChar w:fldCharType="end"/>
      </w:r>
      <w:r w:rsidRPr="00E12933">
        <w:rPr>
          <w:rFonts w:ascii="Arial" w:hAnsi="Arial" w:cs="Arial"/>
          <w:sz w:val="20"/>
          <w:szCs w:val="20"/>
        </w:rPr>
        <w:t xml:space="preserve"> As a result, the structural characteristics of the interface are spontaneously and continuously relieved. LCs possess both crystalline order and fluidic behavior. Therefore, physical properties such as surface tension and viscosity, which are characteristic of liquids, still apply. Ultimately, Y002 is a crystalline fluid in the smectic phase, where structural loss occurs from the surface down to the layer level. It clearly exhibits distinct characteristics from the sublimation of simple solid crystals or the evaporation of isotropic liquids. The real-time morphological changes due to the surface tension </w:t>
      </w:r>
      <w:del w:id="661" w:author="PKNU" w:date="2023-09-20T17:46:00Z">
        <w:r w:rsidRPr="00E12933" w:rsidDel="009217DD">
          <w:rPr>
            <w:rFonts w:ascii="Arial" w:hAnsi="Arial" w:cs="Arial"/>
            <w:sz w:val="20"/>
            <w:szCs w:val="20"/>
          </w:rPr>
          <w:delText xml:space="preserve">in the surface </w:delText>
        </w:r>
      </w:del>
      <w:r w:rsidRPr="00E12933">
        <w:rPr>
          <w:rFonts w:ascii="Arial" w:hAnsi="Arial" w:cs="Arial"/>
          <w:sz w:val="20"/>
          <w:szCs w:val="20"/>
        </w:rPr>
        <w:t>during the sublimation process can be explained by the Bond number</w:t>
      </w:r>
      <w:ins w:id="662" w:author="Kim Wantae" w:date="2023-10-04T15:33:00Z">
        <w:r w:rsidR="00BD7AEB">
          <w:rPr>
            <w:rFonts w:ascii="Arial" w:hAnsi="Arial" w:cs="Arial"/>
            <w:sz w:val="20"/>
            <w:szCs w:val="20"/>
          </w:rPr>
          <w:t xml:space="preserve"> </w:t>
        </w:r>
      </w:ins>
      <w:ins w:id="663" w:author="PKNU" w:date="2023-09-20T17:47:00Z">
        <w:r w:rsidR="009217DD">
          <w:rPr>
            <w:rFonts w:ascii="Arial" w:hAnsi="Arial" w:cs="Arial"/>
            <w:sz w:val="20"/>
            <w:szCs w:val="20"/>
          </w:rPr>
          <w:t>(</w:t>
        </w:r>
        <w:r w:rsidR="009217DD" w:rsidRPr="00E12933">
          <w:rPr>
            <w:rFonts w:ascii="Arial" w:hAnsi="Arial" w:cs="Arial"/>
            <w:sz w:val="20"/>
            <w:szCs w:val="20"/>
          </w:rPr>
          <w:t>Bo</w:t>
        </w:r>
        <w:r w:rsidR="009217DD">
          <w:rPr>
            <w:rFonts w:ascii="Arial" w:hAnsi="Arial" w:cs="Arial"/>
            <w:sz w:val="20"/>
            <w:szCs w:val="20"/>
          </w:rPr>
          <w:t>)</w:t>
        </w:r>
      </w:ins>
      <w:r w:rsidRPr="00E12933">
        <w:rPr>
          <w:rFonts w:ascii="Arial" w:hAnsi="Arial" w:cs="Arial"/>
          <w:sz w:val="20"/>
          <w:szCs w:val="20"/>
        </w:rPr>
        <w:t xml:space="preserve"> of the fluid,</w:t>
      </w:r>
      <w:ins w:id="664" w:author="PKNU" w:date="2023-09-20T17:49:00Z">
        <w:r w:rsidR="001E4D5A" w:rsidRPr="00E12933">
          <w:rPr>
            <w:rFonts w:ascii="Arial" w:hAnsi="Arial" w:cs="Arial"/>
            <w:sz w:val="20"/>
            <w:szCs w:val="20"/>
          </w:rPr>
          <w:fldChar w:fldCharType="begin"/>
        </w:r>
      </w:ins>
      <w:r w:rsidR="00936B34">
        <w:rPr>
          <w:rFonts w:ascii="Arial" w:hAnsi="Arial" w:cs="Arial"/>
          <w:sz w:val="20"/>
          <w:szCs w:val="20"/>
        </w:rPr>
        <w:instrText xml:space="preserve"> ADDIN EN.CITE &lt;EndNote&gt;&lt;Cite&gt;&lt;Author&gt;Timm&lt;/Author&gt;&lt;Year&gt;2019&lt;/Year&gt;&lt;RecNum&gt;160&lt;/RecNum&gt;&lt;DisplayText&gt;(51)&lt;/DisplayText&gt;&lt;record&gt;&lt;rec-number&gt;160&lt;/rec-number&gt;&lt;foreign-keys&gt;&lt;key app="EN" db-id="xvv20ra5fdvvrfe9pwgvafd49xvz59zdp9p9" timestamp="1686639421"&gt;160&lt;/key&gt;&lt;/foreign-keys&gt;&lt;ref-type name="Journal Article"&gt;17&lt;/ref-type&gt;&lt;contributors&gt;&lt;authors&gt;&lt;author&gt;Timm, M. L.&lt;/author&gt;&lt;author&gt;Dehdashti, E.&lt;/author&gt;&lt;author&gt;Darban, A. J.&lt;/author&gt;&lt;author&gt;Masoud, H.&lt;/author&gt;&lt;/authors&gt;&lt;/contributors&gt;&lt;auth-address&gt;Michigan Technol Univ, Dept Mech Engn Engn Mech, Houghton, MI 49931 USA&amp;#xD;Univ Nevada, Dept Phys, Reno, NV 89557 USA&lt;/auth-address&gt;&lt;titles&gt;&lt;title&gt;Evaporation of a sessile droplet on a slope&lt;/title&gt;&lt;secondary-title&gt;Scientific Reports&lt;/secondary-title&gt;&lt;alt-title&gt;Sci Rep-Uk&lt;/alt-title&gt;&lt;/titles&gt;&lt;periodical&gt;&lt;full-title&gt;Scientific Reports&lt;/full-title&gt;&lt;abbr-1&gt;Sci Rep-Uk&lt;/abbr-1&gt;&lt;/periodical&gt;&lt;alt-periodical&gt;&lt;full-title&gt;Scientific Reports&lt;/full-title&gt;&lt;abbr-1&gt;Sci Rep-Uk&lt;/abbr-1&gt;&lt;/alt-periodical&gt;&lt;volume&gt;9&lt;/volume&gt;&lt;keywords&gt;&lt;keyword&gt;contact angles&lt;/keyword&gt;&lt;keyword&gt;colloidal suspensions&lt;/keyword&gt;&lt;keyword&gt;inclined plane&lt;/keyword&gt;&lt;keyword&gt;liquid-drops&lt;/keyword&gt;&lt;keyword&gt;patterns&lt;/keyword&gt;&lt;keyword&gt;surface&lt;/keyword&gt;&lt;keyword&gt;stability&lt;/keyword&gt;&lt;keyword&gt;plate&lt;/keyword&gt;&lt;keyword&gt;shape&lt;/keyword&gt;&lt;/keywords&gt;&lt;dates&gt;&lt;year&gt;2019&lt;/year&gt;&lt;pub-dates&gt;&lt;date&gt;Dec 24&lt;/date&gt;&lt;/pub-dates&gt;&lt;/dates&gt;&lt;isbn&gt;2045-2322&lt;/isbn&gt;&lt;accession-num&gt;WOS:000508918000001&lt;/accession-num&gt;&lt;urls&gt;&lt;related-urls&gt;&lt;url&gt;&amp;lt;Go to ISI&amp;gt;://WOS:000508918000001&lt;/url&gt;&lt;/related-urls&gt;&lt;/urls&gt;&lt;electronic-resource-num&gt;ARTN 19803&amp;#xD;10.1038/s41598-019-55040-x&lt;/electronic-resource-num&gt;&lt;language&gt;English&lt;/language&gt;&lt;/record&gt;&lt;/Cite&gt;&lt;/EndNote&gt;</w:instrText>
      </w:r>
      <w:ins w:id="665" w:author="PKNU" w:date="2023-09-20T17:49:00Z">
        <w:r w:rsidR="001E4D5A" w:rsidRPr="00E12933">
          <w:rPr>
            <w:rFonts w:ascii="Arial" w:hAnsi="Arial" w:cs="Arial"/>
            <w:sz w:val="20"/>
            <w:szCs w:val="20"/>
          </w:rPr>
          <w:fldChar w:fldCharType="separate"/>
        </w:r>
      </w:ins>
      <w:r w:rsidR="00936B34">
        <w:rPr>
          <w:rFonts w:ascii="Arial" w:hAnsi="Arial" w:cs="Arial"/>
          <w:noProof/>
          <w:sz w:val="20"/>
          <w:szCs w:val="20"/>
        </w:rPr>
        <w:t>(51)</w:t>
      </w:r>
      <w:ins w:id="666" w:author="PKNU" w:date="2023-09-20T17:49:00Z">
        <w:r w:rsidR="001E4D5A" w:rsidRPr="00E12933">
          <w:rPr>
            <w:rFonts w:ascii="Arial" w:hAnsi="Arial" w:cs="Arial"/>
            <w:sz w:val="20"/>
            <w:szCs w:val="20"/>
          </w:rPr>
          <w:fldChar w:fldCharType="end"/>
        </w:r>
      </w:ins>
    </w:p>
    <w:p w14:paraId="6998F779" w14:textId="3677AE99" w:rsidR="00994D77" w:rsidRPr="00AF2A06" w:rsidRDefault="00AF2A06" w:rsidP="000C7B84">
      <w:pPr>
        <w:pStyle w:val="a3"/>
        <w:spacing w:line="480" w:lineRule="auto"/>
        <w:ind w:firstLineChars="50" w:firstLine="120"/>
        <w:jc w:val="both"/>
        <w:rPr>
          <w:rFonts w:ascii="Arial" w:hAnsi="Arial" w:cs="Arial"/>
          <w:i/>
          <w:rPrChange w:id="667" w:author="Kim Wantae" w:date="2023-10-04T01:21:00Z">
            <w:rPr>
              <w:rFonts w:ascii="Arial" w:hAnsi="Arial" w:cs="Arial"/>
              <w:iCs/>
            </w:rPr>
          </w:rPrChange>
        </w:rPr>
      </w:pPr>
      <m:oMathPara>
        <m:oMath>
          <m:r>
            <w:rPr>
              <w:rFonts w:ascii="Cambria Math" w:hAnsi="Cambria Math" w:cs="Arial"/>
            </w:rPr>
            <m:t>Bo=</m:t>
          </m:r>
          <m:f>
            <m:fPr>
              <m:ctrlPr>
                <w:rPr>
                  <w:rFonts w:ascii="Cambria Math" w:hAnsi="Cambria Math" w:cs="Arial"/>
                  <w:i/>
                </w:rPr>
              </m:ctrlPr>
            </m:fPr>
            <m:num>
              <m:r>
                <w:rPr>
                  <w:rFonts w:ascii="Cambria Math" w:hAnsi="Cambria Math" w:cs="Arial"/>
                </w:rPr>
                <m:t>ρg</m:t>
              </m:r>
              <m:sSup>
                <m:sSupPr>
                  <m:ctrlPr>
                    <w:rPr>
                      <w:rFonts w:ascii="Cambria Math" w:hAnsi="Cambria Math" w:cs="Arial"/>
                      <w:i/>
                    </w:rPr>
                  </m:ctrlPr>
                </m:sSupPr>
                <m:e>
                  <m:r>
                    <w:rPr>
                      <w:rFonts w:ascii="Cambria Math" w:hAnsi="Cambria Math" w:cs="Arial"/>
                    </w:rPr>
                    <m:t>L</m:t>
                  </m:r>
                </m:e>
                <m:sup>
                  <m:r>
                    <w:rPr>
                      <w:rFonts w:ascii="Cambria Math" w:hAnsi="Cambria Math" w:cs="Arial"/>
                    </w:rPr>
                    <m:t>2</m:t>
                  </m:r>
                </m:sup>
              </m:sSup>
            </m:num>
            <m:den>
              <m:r>
                <w:rPr>
                  <w:rFonts w:ascii="Cambria Math" w:hAnsi="Cambria Math" w:cs="Arial"/>
                </w:rPr>
                <m:t>γ</m:t>
              </m:r>
            </m:den>
          </m:f>
        </m:oMath>
      </m:oMathPara>
    </w:p>
    <w:p w14:paraId="020015D3" w14:textId="1AF0BA7B" w:rsidR="004833F9" w:rsidRPr="00E12933" w:rsidRDefault="004833F9" w:rsidP="001530CC">
      <w:pPr>
        <w:pStyle w:val="a3"/>
        <w:ind w:firstLineChars="50" w:firstLine="100"/>
        <w:jc w:val="both"/>
        <w:rPr>
          <w:rFonts w:ascii="Arial" w:hAnsi="Arial" w:cs="Arial"/>
          <w:sz w:val="20"/>
          <w:szCs w:val="20"/>
        </w:rPr>
      </w:pPr>
      <w:r w:rsidRPr="00E12933">
        <w:rPr>
          <w:rFonts w:ascii="Arial" w:hAnsi="Arial" w:cs="Arial"/>
          <w:sz w:val="20"/>
          <w:szCs w:val="20"/>
        </w:rPr>
        <w:t xml:space="preserve">where </w:t>
      </w:r>
      <m:oMath>
        <m:r>
          <m:rPr>
            <m:sty m:val="p"/>
          </m:rPr>
          <w:rPr>
            <w:rFonts w:ascii="Cambria Math" w:eastAsia="바탕" w:hAnsi="Cambria Math" w:cs="Arial"/>
            <w:sz w:val="20"/>
            <w:szCs w:val="20"/>
          </w:rPr>
          <m:t>ρ</m:t>
        </m:r>
      </m:oMath>
      <w:r w:rsidRPr="00E12933">
        <w:rPr>
          <w:rFonts w:ascii="Arial" w:hAnsi="Arial" w:cs="Arial"/>
          <w:sz w:val="20"/>
          <w:szCs w:val="20"/>
        </w:rPr>
        <w:t xml:space="preserve"> is the density, </w:t>
      </w:r>
      <m:oMath>
        <m:r>
          <w:ins w:id="668" w:author="Dong Ki Yoon" w:date="2023-11-03T14:59:00Z">
            <w:rPr>
              <w:rFonts w:ascii="Cambria Math" w:hAnsi="Cambria Math" w:cs="Arial"/>
              <w:sz w:val="20"/>
              <w:szCs w:val="20"/>
              <w:rPrChange w:id="669" w:author="Dong Ki Yoon" w:date="2023-11-03T14:59:00Z">
                <w:rPr>
                  <w:rFonts w:ascii="Cambria Math" w:hAnsi="Cambria Math" w:cs="Arial"/>
                </w:rPr>
              </w:rPrChange>
            </w:rPr>
            <m:t>g</m:t>
          </w:ins>
        </m:r>
        <m:r>
          <w:del w:id="670" w:author="Dong Ki Yoon" w:date="2023-11-03T14:59:00Z">
            <m:rPr>
              <m:sty m:val="p"/>
            </m:rPr>
            <w:rPr>
              <w:rFonts w:ascii="Cambria Math" w:eastAsia="바탕" w:hAnsi="Cambria Math" w:cs="Arial"/>
              <w:sz w:val="20"/>
              <w:szCs w:val="20"/>
            </w:rPr>
            <m:t>g</m:t>
          </w:del>
        </m:r>
      </m:oMath>
      <w:r w:rsidRPr="00E12933">
        <w:rPr>
          <w:rFonts w:ascii="Arial" w:hAnsi="Arial" w:cs="Arial"/>
          <w:sz w:val="20"/>
          <w:szCs w:val="20"/>
        </w:rPr>
        <w:t xml:space="preserve"> is gravitational acceleration 9.8 m/s², </w:t>
      </w:r>
      <m:oMath>
        <m:r>
          <m:rPr>
            <m:sty m:val="p"/>
          </m:rPr>
          <w:rPr>
            <w:rFonts w:ascii="Cambria Math" w:eastAsia="바탕" w:hAnsi="Cambria Math" w:cs="Arial"/>
            <w:sz w:val="20"/>
            <w:szCs w:val="20"/>
          </w:rPr>
          <m:t>L</m:t>
        </m:r>
      </m:oMath>
      <w:r w:rsidRPr="00E12933">
        <w:rPr>
          <w:rFonts w:ascii="Arial" w:hAnsi="Arial" w:cs="Arial"/>
          <w:sz w:val="20"/>
          <w:szCs w:val="20"/>
        </w:rPr>
        <w:t xml:space="preserve"> is the characteristic length, like the </w:t>
      </w:r>
      <w:del w:id="671" w:author="Perry H Leo" w:date="2023-10-18T10:52:00Z">
        <w:r w:rsidRPr="00E12933" w:rsidDel="00242D42">
          <w:rPr>
            <w:rFonts w:ascii="Arial" w:hAnsi="Arial" w:cs="Arial"/>
            <w:sz w:val="20"/>
            <w:szCs w:val="20"/>
          </w:rPr>
          <w:delText xml:space="preserve">radii </w:delText>
        </w:r>
      </w:del>
      <w:ins w:id="672" w:author="Perry H Leo" w:date="2023-10-18T10:52:00Z">
        <w:r w:rsidR="00242D42">
          <w:rPr>
            <w:rFonts w:ascii="Arial" w:hAnsi="Arial" w:cs="Arial"/>
            <w:sz w:val="20"/>
            <w:szCs w:val="20"/>
          </w:rPr>
          <w:t>radius</w:t>
        </w:r>
        <w:r w:rsidR="00242D42" w:rsidRPr="00E12933">
          <w:rPr>
            <w:rFonts w:ascii="Arial" w:hAnsi="Arial" w:cs="Arial"/>
            <w:sz w:val="20"/>
            <w:szCs w:val="20"/>
          </w:rPr>
          <w:t xml:space="preserve"> </w:t>
        </w:r>
      </w:ins>
      <w:r w:rsidRPr="00E12933">
        <w:rPr>
          <w:rFonts w:ascii="Arial" w:hAnsi="Arial" w:cs="Arial"/>
          <w:sz w:val="20"/>
          <w:szCs w:val="20"/>
        </w:rPr>
        <w:t xml:space="preserve">of curvature for a droplet, and </w:t>
      </w:r>
      <m:oMath>
        <m:r>
          <m:rPr>
            <m:sty m:val="p"/>
          </m:rPr>
          <w:rPr>
            <w:rFonts w:ascii="Cambria Math" w:hAnsi="Cambria Math" w:cs="Arial"/>
            <w:sz w:val="20"/>
            <w:szCs w:val="20"/>
          </w:rPr>
          <m:t>γ</m:t>
        </m:r>
      </m:oMath>
      <w:r w:rsidRPr="00E12933">
        <w:rPr>
          <w:rFonts w:ascii="Arial" w:hAnsi="Arial" w:cs="Arial"/>
          <w:sz w:val="20"/>
          <w:szCs w:val="20"/>
        </w:rPr>
        <w:t xml:space="preserve"> is the surface tension. The Bond number is a dimensionless number that represents the importance of surface tension in a fluid system. When the Bond number is small (Bo &lt;&lt; 1), surface tension dominates and has a pronounced effect on the surface morphology. On the other hand, when the Bond number is large (Bo &gt;&gt; 1), gravity becomes more significant, leading to different behaviors of the fluid.</w:t>
      </w:r>
      <w:del w:id="673" w:author="PKNU" w:date="2023-09-20T17:49:00Z">
        <w:r w:rsidR="003A30C3" w:rsidRPr="00E12933" w:rsidDel="001E4D5A">
          <w:rPr>
            <w:rFonts w:ascii="Arial" w:hAnsi="Arial" w:cs="Arial"/>
            <w:sz w:val="20"/>
            <w:szCs w:val="20"/>
          </w:rPr>
          <w:fldChar w:fldCharType="begin"/>
        </w:r>
        <w:r w:rsidR="000866C9" w:rsidRPr="00E12933" w:rsidDel="001E4D5A">
          <w:rPr>
            <w:rFonts w:ascii="Arial" w:hAnsi="Arial" w:cs="Arial"/>
            <w:sz w:val="20"/>
            <w:szCs w:val="20"/>
          </w:rPr>
          <w:delInstrText xml:space="preserve"> ADDIN EN.CITE &lt;EndNote&gt;&lt;Cite&gt;&lt;Author&gt;Timm&lt;/Author&gt;&lt;Year&gt;2019&lt;/Year&gt;&lt;RecNum&gt;160&lt;/RecNum&gt;&lt;DisplayText&gt;(48)&lt;/DisplayText&gt;&lt;record&gt;&lt;rec-number&gt;160&lt;/rec-number&gt;&lt;foreign-keys&gt;&lt;key app="EN" db-id="xvv20ra5fdvvrfe9pwgvafd49xvz59zdp9p9" timestamp="1686639421"&gt;160&lt;/key&gt;&lt;/foreign-keys&gt;&lt;ref-type name="Journal Article"&gt;17&lt;/ref-type&gt;&lt;contributors&gt;&lt;authors&gt;&lt;author&gt;Timm, M. L.&lt;/author&gt;&lt;author&gt;Dehdashti, E.&lt;/author&gt;&lt;author&gt;Darban, A. J.&lt;/author&gt;&lt;author&gt;Masoud, H.&lt;/author&gt;&lt;/authors&gt;&lt;/contributors&gt;&lt;auth-address&gt;Michigan Technol Univ, Dept Mech Engn Engn Mech, Houghton, MI 49931 USA&amp;#xD;Univ Nevada, Dept Phys, Reno, NV 89557 USA&lt;/auth-address&gt;&lt;titles&gt;&lt;title&gt;Evaporation of a sessile droplet on a slope&lt;/title&gt;&lt;secondary-title&gt;Scientific Reports&lt;/secondary-title&gt;&lt;alt-title&gt;Sci Rep-Uk&lt;/alt-title&gt;&lt;/titles&gt;&lt;periodical&gt;&lt;full-title&gt;Scientific Reports&lt;/full-title&gt;&lt;abbr-1&gt;Sci Rep-Uk&lt;/abbr-1&gt;&lt;/periodical&gt;&lt;alt-periodical&gt;&lt;full-title&gt;Scientific Reports&lt;/full-title&gt;&lt;abbr-1&gt;Sci Rep-Uk&lt;/abbr-1&gt;&lt;/alt-periodical&gt;&lt;volume&gt;9&lt;/volume&gt;&lt;keywords&gt;&lt;keyword&gt;contact angles&lt;/keyword&gt;&lt;keyword&gt;colloidal suspensions&lt;/keyword&gt;&lt;keyword&gt;inclined plane&lt;/keyword&gt;&lt;keyword&gt;liquid-drops&lt;/keyword&gt;&lt;keyword&gt;patterns&lt;/keyword&gt;&lt;keyword&gt;surface&lt;/keyword&gt;&lt;keyword&gt;stability&lt;/keyword&gt;&lt;keyword&gt;plate&lt;/keyword&gt;&lt;keyword&gt;shape&lt;/keyword&gt;&lt;/keywords&gt;&lt;dates&gt;&lt;year&gt;2019&lt;/year&gt;&lt;pub-dates&gt;&lt;date&gt;Dec 24&lt;/date&gt;&lt;/pub-dates&gt;&lt;/dates&gt;&lt;isbn&gt;2045-2322&lt;/isbn&gt;&lt;accession-num&gt;WOS:000508918000001&lt;/accession-num&gt;&lt;urls&gt;&lt;related-urls&gt;&lt;url&gt;&amp;lt;Go to ISI&amp;gt;://WOS:000508918000001&lt;/url&gt;&lt;/related-urls&gt;&lt;/urls&gt;&lt;electronic-resource-num&gt;ARTN 19803&amp;#xD;10.1038/s41598-019-55040-x&lt;/electronic-resource-num&gt;&lt;language&gt;English&lt;/language&gt;&lt;/record&gt;&lt;/Cite&gt;&lt;/EndNote&gt;</w:delInstrText>
        </w:r>
        <w:r w:rsidR="003A30C3" w:rsidRPr="00E12933" w:rsidDel="001E4D5A">
          <w:rPr>
            <w:rFonts w:ascii="Arial" w:hAnsi="Arial" w:cs="Arial"/>
            <w:sz w:val="20"/>
            <w:szCs w:val="20"/>
          </w:rPr>
          <w:fldChar w:fldCharType="separate"/>
        </w:r>
        <w:r w:rsidR="000866C9" w:rsidRPr="00E12933" w:rsidDel="001E4D5A">
          <w:rPr>
            <w:rFonts w:ascii="Arial" w:hAnsi="Arial" w:cs="Arial"/>
            <w:noProof/>
            <w:sz w:val="20"/>
            <w:szCs w:val="20"/>
          </w:rPr>
          <w:delText>(48)</w:delText>
        </w:r>
        <w:r w:rsidR="003A30C3" w:rsidRPr="00E12933" w:rsidDel="001E4D5A">
          <w:rPr>
            <w:rFonts w:ascii="Arial" w:hAnsi="Arial" w:cs="Arial"/>
            <w:sz w:val="20"/>
            <w:szCs w:val="20"/>
          </w:rPr>
          <w:fldChar w:fldCharType="end"/>
        </w:r>
      </w:del>
      <w:r w:rsidRPr="00E12933">
        <w:rPr>
          <w:rFonts w:ascii="Arial" w:hAnsi="Arial" w:cs="Arial"/>
          <w:sz w:val="20"/>
          <w:szCs w:val="20"/>
        </w:rPr>
        <w:t xml:space="preserve"> With a reference droplet size of 5.5 µm, </w:t>
      </w:r>
      <w:ins w:id="674" w:author="PKNU" w:date="2023-09-20T17:51:00Z">
        <w:r w:rsidR="001E4D5A" w:rsidRPr="001E4D5A">
          <w:rPr>
            <w:rFonts w:ascii="Arial" w:hAnsi="Arial" w:cs="Arial"/>
            <w:sz w:val="20"/>
            <w:szCs w:val="20"/>
          </w:rPr>
          <w:t>Y002 demonstrates a Bond number in the range of 10</w:t>
        </w:r>
        <w:r w:rsidR="001E4D5A" w:rsidRPr="001E4D5A">
          <w:rPr>
            <w:rFonts w:ascii="Cambria Math" w:hAnsi="Cambria Math" w:cs="Cambria Math"/>
            <w:sz w:val="20"/>
            <w:szCs w:val="20"/>
          </w:rPr>
          <w:t>⁻</w:t>
        </w:r>
        <w:r w:rsidR="001E4D5A" w:rsidRPr="001E4D5A">
          <w:rPr>
            <w:rFonts w:ascii="Arial" w:hAnsi="Arial" w:cs="Arial"/>
            <w:sz w:val="20"/>
            <w:szCs w:val="20"/>
          </w:rPr>
          <w:t>⁵, signifying that the influence of surface tension is sufficiently pronounced to remain largely unaltered by gravitational forces, thus directly manifesting in the surface morphology.</w:t>
        </w:r>
      </w:ins>
      <w:del w:id="675" w:author="PKNU" w:date="2023-09-20T17:51:00Z">
        <w:r w:rsidRPr="00E12933" w:rsidDel="001E4D5A">
          <w:rPr>
            <w:rFonts w:ascii="Arial" w:hAnsi="Arial" w:cs="Arial"/>
            <w:sz w:val="20"/>
            <w:szCs w:val="20"/>
          </w:rPr>
          <w:delText>Y002 exhibits a Bond number on the order of 10</w:delText>
        </w:r>
        <w:r w:rsidRPr="00E12933" w:rsidDel="001E4D5A">
          <w:rPr>
            <w:rFonts w:ascii="Cambria Math" w:hAnsi="Cambria Math" w:cs="Cambria Math"/>
            <w:sz w:val="20"/>
            <w:szCs w:val="20"/>
          </w:rPr>
          <w:delText>⁻</w:delText>
        </w:r>
        <w:r w:rsidRPr="00E12933" w:rsidDel="001E4D5A">
          <w:rPr>
            <w:rFonts w:ascii="Arial" w:hAnsi="Arial" w:cs="Arial"/>
            <w:sz w:val="20"/>
            <w:szCs w:val="20"/>
          </w:rPr>
          <w:delText xml:space="preserve">⁵, indicating that the surface tension </w:delText>
        </w:r>
        <w:r w:rsidR="00297E92" w:rsidRPr="00E12933" w:rsidDel="001E4D5A">
          <w:rPr>
            <w:rFonts w:ascii="Arial" w:hAnsi="Arial" w:cs="Arial"/>
            <w:sz w:val="20"/>
            <w:szCs w:val="20"/>
          </w:rPr>
          <w:delText xml:space="preserve">is dominant enough </w:delText>
        </w:r>
        <w:r w:rsidRPr="00E12933" w:rsidDel="001E4D5A">
          <w:rPr>
            <w:rFonts w:ascii="Arial" w:hAnsi="Arial" w:cs="Arial"/>
            <w:sz w:val="20"/>
            <w:szCs w:val="20"/>
          </w:rPr>
          <w:delText>not</w:delText>
        </w:r>
        <w:r w:rsidR="00297E92" w:rsidRPr="00E12933" w:rsidDel="001E4D5A">
          <w:rPr>
            <w:rFonts w:ascii="Arial" w:hAnsi="Arial" w:cs="Arial"/>
            <w:sz w:val="20"/>
            <w:szCs w:val="20"/>
          </w:rPr>
          <w:delText xml:space="preserve"> to be</w:delText>
        </w:r>
        <w:r w:rsidRPr="00E12933" w:rsidDel="001E4D5A">
          <w:rPr>
            <w:rFonts w:ascii="Arial" w:hAnsi="Arial" w:cs="Arial"/>
            <w:sz w:val="20"/>
            <w:szCs w:val="20"/>
          </w:rPr>
          <w:delText xml:space="preserve"> significantly affected by gravity and are directly reflected in the surface morphology.</w:delText>
        </w:r>
      </w:del>
      <w:r w:rsidRPr="00E12933">
        <w:rPr>
          <w:rFonts w:ascii="Arial" w:hAnsi="Arial" w:cs="Arial"/>
          <w:sz w:val="20"/>
          <w:szCs w:val="20"/>
        </w:rPr>
        <w:t xml:space="preserve"> However, it exhibits distinct characteristics compared to the evaporation of a simple isotropic liquid droplet. </w:t>
      </w:r>
    </w:p>
    <w:p w14:paraId="7EB85D1E" w14:textId="370E4B98" w:rsidR="005F28F9" w:rsidRPr="00E12933" w:rsidRDefault="004833F9" w:rsidP="001530CC">
      <w:pPr>
        <w:pStyle w:val="a3"/>
        <w:ind w:firstLineChars="50" w:firstLine="100"/>
        <w:jc w:val="both"/>
        <w:rPr>
          <w:rFonts w:ascii="Arial" w:hAnsi="Arial" w:cs="Arial"/>
          <w:sz w:val="20"/>
          <w:szCs w:val="20"/>
        </w:rPr>
      </w:pPr>
      <w:r w:rsidRPr="00E12933">
        <w:rPr>
          <w:rFonts w:ascii="Arial" w:hAnsi="Arial" w:cs="Arial"/>
          <w:sz w:val="20"/>
          <w:szCs w:val="20"/>
        </w:rPr>
        <w:t xml:space="preserve">Due to its high viscosity, Y002 experiences significantly limited flow within the system, resulting in restricted movement and deformation of the droplet. As a result, the stress induced by the droplet deformation remains prominent, and this is evident in the changes observed during the sublimation process. Meanwhile, since the outermost surface molecules are not firmly fixed, surface tension may </w:t>
      </w:r>
      <w:r w:rsidRPr="00E12933">
        <w:rPr>
          <w:rFonts w:ascii="Arial" w:hAnsi="Arial" w:cs="Arial"/>
          <w:sz w:val="20"/>
          <w:szCs w:val="20"/>
        </w:rPr>
        <w:lastRenderedPageBreak/>
        <w:t>affect the interface structure of droplets formed after sublimation. The Laplace number (La) is a dimensionless number that also represents the relative importance of viscous forces to surface tension forces in a fluid system. It provides a numerical measure of behavior differences between LC and isotropic liquids. It is defined as:</w:t>
      </w:r>
      <w:ins w:id="676" w:author="PKNU" w:date="2023-09-20T17:57:00Z">
        <w:del w:id="677" w:author="Kim Wantae" w:date="2023-10-04T15:32:00Z">
          <w:r w:rsidR="00A66F45" w:rsidRPr="00A66F45" w:rsidDel="00AB0089">
            <w:rPr>
              <w:rFonts w:ascii="Arial" w:hAnsi="Arial" w:cs="Arial"/>
              <w:color w:val="FF0000"/>
              <w:sz w:val="20"/>
              <w:szCs w:val="20"/>
              <w:rPrChange w:id="678" w:author="PKNU" w:date="2023-09-20T17:57:00Z">
                <w:rPr>
                  <w:rFonts w:ascii="Arial" w:hAnsi="Arial" w:cs="Arial"/>
                  <w:sz w:val="20"/>
                  <w:szCs w:val="20"/>
                </w:rPr>
              </w:rPrChange>
            </w:rPr>
            <w:delText>(</w:delText>
          </w:r>
          <w:r w:rsidR="00A66F45" w:rsidRPr="00A66F45" w:rsidDel="00AB0089">
            <w:rPr>
              <w:rFonts w:ascii="맑은 고딕" w:eastAsia="맑은 고딕" w:hAnsi="맑은 고딕" w:cs="맑은 고딕"/>
              <w:color w:val="FF0000"/>
              <w:sz w:val="20"/>
              <w:szCs w:val="20"/>
              <w:rPrChange w:id="679" w:author="PKNU" w:date="2023-09-20T17:57:00Z">
                <w:rPr>
                  <w:rFonts w:ascii="맑은 고딕" w:eastAsia="맑은 고딕" w:hAnsi="맑은 고딕" w:cs="맑은 고딕"/>
                  <w:sz w:val="20"/>
                  <w:szCs w:val="20"/>
                </w:rPr>
              </w:rPrChange>
            </w:rPr>
            <w:delText>ref</w:delText>
          </w:r>
          <w:r w:rsidR="00A66F45" w:rsidDel="00AB0089">
            <w:rPr>
              <w:rFonts w:ascii="맑은 고딕" w:eastAsia="맑은 고딕" w:hAnsi="맑은 고딕" w:cs="맑은 고딕"/>
              <w:color w:val="FF0000"/>
              <w:sz w:val="20"/>
              <w:szCs w:val="20"/>
            </w:rPr>
            <w:delText>??</w:delText>
          </w:r>
          <w:r w:rsidR="00A66F45" w:rsidRPr="00A66F45" w:rsidDel="00AB0089">
            <w:rPr>
              <w:rFonts w:ascii="맑은 고딕" w:eastAsia="맑은 고딕" w:hAnsi="맑은 고딕" w:cs="맑은 고딕"/>
              <w:color w:val="FF0000"/>
              <w:sz w:val="20"/>
              <w:szCs w:val="20"/>
              <w:rPrChange w:id="680" w:author="PKNU" w:date="2023-09-20T17:57:00Z">
                <w:rPr>
                  <w:rFonts w:ascii="맑은 고딕" w:eastAsia="맑은 고딕" w:hAnsi="맑은 고딕" w:cs="맑은 고딕"/>
                  <w:sz w:val="20"/>
                  <w:szCs w:val="20"/>
                </w:rPr>
              </w:rPrChange>
            </w:rPr>
            <w:delText>)</w:delText>
          </w:r>
        </w:del>
      </w:ins>
    </w:p>
    <w:p w14:paraId="5CCFD7FE" w14:textId="3B64CA25" w:rsidR="00994D77" w:rsidRPr="00E12933" w:rsidRDefault="004833F9" w:rsidP="000C7B84">
      <w:pPr>
        <w:pStyle w:val="a3"/>
        <w:spacing w:line="480" w:lineRule="auto"/>
        <w:ind w:firstLineChars="50" w:firstLine="100"/>
        <w:jc w:val="both"/>
        <w:rPr>
          <w:rFonts w:ascii="Arial" w:hAnsi="Arial" w:cs="Arial"/>
          <w:sz w:val="20"/>
          <w:szCs w:val="20"/>
        </w:rPr>
      </w:pPr>
      <m:oMathPara>
        <m:oMath>
          <m:r>
            <m:rPr>
              <m:sty m:val="p"/>
            </m:rPr>
            <w:rPr>
              <w:rFonts w:ascii="Cambria Math" w:hAnsi="Cambria Math" w:cs="Arial"/>
              <w:sz w:val="20"/>
              <w:szCs w:val="20"/>
            </w:rPr>
            <m:t>La</m:t>
          </m:r>
          <m:r>
            <w:rPr>
              <w:rFonts w:ascii="Cambria Math" w:hAnsi="Cambria Math" w:cs="Arial"/>
              <w:sz w:val="20"/>
              <w:szCs w:val="20"/>
            </w:rPr>
            <m:t>=</m:t>
          </m:r>
          <m:f>
            <m:fPr>
              <m:ctrlPr>
                <w:rPr>
                  <w:rFonts w:ascii="Cambria Math" w:hAnsi="Cambria Math" w:cs="Arial"/>
                  <w:sz w:val="20"/>
                  <w:szCs w:val="20"/>
                </w:rPr>
              </m:ctrlPr>
            </m:fPr>
            <m:num>
              <m:r>
                <w:rPr>
                  <w:rFonts w:ascii="Cambria Math" w:hAnsi="Cambria Math" w:cs="Arial"/>
                  <w:sz w:val="20"/>
                  <w:szCs w:val="20"/>
                </w:rPr>
                <m:t>R</m:t>
              </m:r>
              <m:sSup>
                <m:sSupPr>
                  <m:ctrlPr>
                    <w:rPr>
                      <w:rFonts w:ascii="Cambria Math" w:hAnsi="Cambria Math" w:cs="Arial"/>
                      <w:i/>
                      <w:sz w:val="20"/>
                      <w:szCs w:val="20"/>
                    </w:rPr>
                  </m:ctrlPr>
                </m:sSupPr>
                <m:e>
                  <m:r>
                    <w:rPr>
                      <w:rFonts w:ascii="Cambria Math" w:hAnsi="Cambria Math" w:cs="Arial"/>
                      <w:sz w:val="20"/>
                      <w:szCs w:val="20"/>
                    </w:rPr>
                    <m:t>e</m:t>
                  </m:r>
                </m:e>
                <m:sup>
                  <m:r>
                    <w:rPr>
                      <w:rFonts w:ascii="Cambria Math" w:hAnsi="Cambria Math" w:cs="Arial"/>
                      <w:sz w:val="20"/>
                      <w:szCs w:val="20"/>
                    </w:rPr>
                    <m:t>2</m:t>
                  </m:r>
                </m:sup>
              </m:sSup>
              <m:ctrlPr>
                <w:rPr>
                  <w:rFonts w:ascii="Cambria Math" w:hAnsi="Cambria Math" w:cs="Arial"/>
                  <w:i/>
                  <w:sz w:val="20"/>
                  <w:szCs w:val="20"/>
                </w:rPr>
              </m:ctrlPr>
            </m:num>
            <m:den>
              <m:r>
                <w:rPr>
                  <w:rFonts w:ascii="Cambria Math" w:hAnsi="Cambria Math" w:cs="Arial"/>
                  <w:sz w:val="20"/>
                  <w:szCs w:val="20"/>
                </w:rPr>
                <m:t>We</m:t>
              </m:r>
              <m:ctrlPr>
                <w:rPr>
                  <w:rFonts w:ascii="Cambria Math" w:hAnsi="Cambria Math" w:cs="Arial"/>
                  <w:i/>
                  <w:sz w:val="20"/>
                  <w:szCs w:val="20"/>
                </w:rPr>
              </m:ctrlPr>
            </m:den>
          </m:f>
          <m:r>
            <w:rPr>
              <w:rFonts w:ascii="Cambria Math" w:hAnsi="Cambria Math" w:cs="Arial"/>
              <w:sz w:val="20"/>
              <w:szCs w:val="20"/>
            </w:rPr>
            <m:t>=</m:t>
          </m:r>
          <m:f>
            <m:fPr>
              <m:ctrlPr>
                <w:rPr>
                  <w:rFonts w:ascii="Cambria Math" w:hAnsi="Cambria Math" w:cs="Arial"/>
                  <w:sz w:val="20"/>
                  <w:szCs w:val="20"/>
                </w:rPr>
              </m:ctrlPr>
            </m:fPr>
            <m:num>
              <m:r>
                <m:rPr>
                  <m:sty m:val="p"/>
                </m:rPr>
                <w:rPr>
                  <w:rFonts w:ascii="Cambria Math" w:hAnsi="Cambria Math" w:cs="Arial"/>
                  <w:sz w:val="20"/>
                  <w:szCs w:val="20"/>
                </w:rPr>
                <m:t>ργ</m:t>
              </m:r>
              <m:r>
                <w:rPr>
                  <w:rFonts w:ascii="Cambria Math" w:hAnsi="Cambria Math" w:cs="Arial"/>
                  <w:sz w:val="20"/>
                  <w:szCs w:val="20"/>
                </w:rPr>
                <m:t>L</m:t>
              </m:r>
              <m:ctrlPr>
                <w:rPr>
                  <w:rFonts w:ascii="Cambria Math" w:hAnsi="Cambria Math" w:cs="Arial"/>
                  <w:i/>
                  <w:sz w:val="20"/>
                  <w:szCs w:val="20"/>
                </w:rPr>
              </m:ctrlPr>
            </m:num>
            <m:den>
              <m:sSup>
                <m:sSupPr>
                  <m:ctrlPr>
                    <w:rPr>
                      <w:rFonts w:ascii="Cambria Math" w:hAnsi="Cambria Math" w:cs="Arial"/>
                      <w:i/>
                      <w:sz w:val="20"/>
                      <w:szCs w:val="20"/>
                    </w:rPr>
                  </m:ctrlPr>
                </m:sSupPr>
                <m:e>
                  <m:r>
                    <m:rPr>
                      <m:sty m:val="p"/>
                    </m:rPr>
                    <w:rPr>
                      <w:rFonts w:ascii="Cambria Math" w:hAnsi="Cambria Math" w:cs="Arial"/>
                      <w:sz w:val="20"/>
                      <w:szCs w:val="20"/>
                    </w:rPr>
                    <m:t>μ</m:t>
                  </m:r>
                </m:e>
                <m:sup>
                  <m:r>
                    <w:rPr>
                      <w:rFonts w:ascii="Cambria Math" w:hAnsi="Cambria Math" w:cs="Arial"/>
                      <w:sz w:val="20"/>
                      <w:szCs w:val="20"/>
                    </w:rPr>
                    <m:t>2</m:t>
                  </m:r>
                </m:sup>
              </m:sSup>
              <m:ctrlPr>
                <w:rPr>
                  <w:rFonts w:ascii="Cambria Math" w:hAnsi="Cambria Math" w:cs="Arial"/>
                  <w:i/>
                  <w:sz w:val="20"/>
                  <w:szCs w:val="20"/>
                </w:rPr>
              </m:ctrlPr>
            </m:den>
          </m:f>
          <m:r>
            <m:rPr>
              <m:sty m:val="p"/>
            </m:rPr>
            <w:rPr>
              <w:rFonts w:ascii="Cambria Math" w:hAnsi="Cambria Math" w:cs="Arial"/>
              <w:sz w:val="20"/>
              <w:szCs w:val="20"/>
            </w:rPr>
            <m:t>=</m:t>
          </m:r>
          <m:f>
            <m:fPr>
              <m:ctrlPr>
                <w:rPr>
                  <w:rFonts w:ascii="Cambria Math" w:hAnsi="Cambria Math" w:cs="Arial"/>
                  <w:sz w:val="20"/>
                  <w:szCs w:val="20"/>
                </w:rPr>
              </m:ctrlPr>
            </m:fPr>
            <m:num>
              <m:r>
                <m:rPr>
                  <m:sty m:val="p"/>
                </m:rPr>
                <w:rPr>
                  <w:rFonts w:ascii="Cambria Math" w:hAnsi="Cambria Math" w:cs="Arial"/>
                  <w:sz w:val="20"/>
                  <w:szCs w:val="20"/>
                </w:rPr>
                <m:t>inertia</m:t>
              </m:r>
              <m:r>
                <w:ins w:id="681" w:author="Kim Wantae" w:date="2023-10-04T15:29:00Z">
                  <m:rPr>
                    <m:sty m:val="p"/>
                  </m:rPr>
                  <w:rPr>
                    <w:rFonts w:ascii="Cambria Math" w:hAnsi="Cambria Math" w:cs="Arial"/>
                    <w:sz w:val="20"/>
                    <w:szCs w:val="20"/>
                  </w:rPr>
                  <m:t>∙</m:t>
                </w:ins>
              </m:r>
              <m:r>
                <w:del w:id="682" w:author="Kim Wantae" w:date="2023-10-04T15:29:00Z">
                  <m:rPr>
                    <m:lit/>
                    <m:sty m:val="p"/>
                  </m:rPr>
                  <w:rPr>
                    <w:rFonts w:ascii="Cambria Math" w:hAnsi="Cambria Math" w:cs="Arial"/>
                    <w:sz w:val="20"/>
                    <w:szCs w:val="20"/>
                  </w:rPr>
                  <m:t>/</m:t>
                </w:del>
              </m:r>
              <m:r>
                <w:del w:id="683" w:author="Kim Wantae" w:date="2023-10-04T15:29:00Z">
                  <m:rPr>
                    <m:sty m:val="p"/>
                  </m:rPr>
                  <w:rPr>
                    <w:rFonts w:ascii="Cambria Math" w:hAnsi="Cambria Math" w:cs="Arial"/>
                    <w:sz w:val="20"/>
                    <w:szCs w:val="20"/>
                  </w:rPr>
                  <m:t>bullet</m:t>
                </w:del>
              </m:r>
              <m:r>
                <m:rPr>
                  <m:sty m:val="p"/>
                </m:rPr>
                <w:rPr>
                  <w:rFonts w:ascii="Cambria Math" w:hAnsi="Cambria Math" w:cs="Arial"/>
                  <w:sz w:val="20"/>
                  <w:szCs w:val="20"/>
                </w:rPr>
                <m:t>surface tension</m:t>
              </m:r>
            </m:num>
            <m:den>
              <m:r>
                <m:rPr>
                  <m:sty m:val="p"/>
                </m:rPr>
                <w:rPr>
                  <w:rFonts w:ascii="Cambria Math" w:hAnsi="Cambria Math" w:cs="Arial"/>
                  <w:sz w:val="20"/>
                  <w:szCs w:val="20"/>
                </w:rPr>
                <m:t>viscous force</m:t>
              </m:r>
              <m:sSup>
                <m:sSupPr>
                  <m:ctrlPr>
                    <w:rPr>
                      <w:rFonts w:ascii="Cambria Math" w:hAnsi="Cambria Math" w:cs="Arial"/>
                      <w:i/>
                      <w:sz w:val="20"/>
                      <w:szCs w:val="20"/>
                    </w:rPr>
                  </m:ctrlPr>
                </m:sSupPr>
                <m:e>
                  <m:r>
                    <m:rPr>
                      <m:sty m:val="p"/>
                    </m:rPr>
                    <w:rPr>
                      <w:rFonts w:ascii="Cambria Math" w:hAnsi="Cambria Math" w:cs="Arial"/>
                      <w:sz w:val="20"/>
                      <w:szCs w:val="20"/>
                    </w:rPr>
                    <m:t>s</m:t>
                  </m:r>
                  <m:ctrlPr>
                    <w:rPr>
                      <w:rFonts w:ascii="Cambria Math" w:hAnsi="Cambria Math" w:cs="Arial"/>
                      <w:sz w:val="20"/>
                      <w:szCs w:val="20"/>
                    </w:rPr>
                  </m:ctrlPr>
                </m:e>
                <m:sup>
                  <m:r>
                    <w:rPr>
                      <w:rFonts w:ascii="Cambria Math" w:hAnsi="Cambria Math" w:cs="Arial"/>
                      <w:sz w:val="20"/>
                      <w:szCs w:val="20"/>
                    </w:rPr>
                    <m:t>2</m:t>
                  </m:r>
                </m:sup>
              </m:sSup>
            </m:den>
          </m:f>
        </m:oMath>
      </m:oMathPara>
    </w:p>
    <w:p w14:paraId="230E391F" w14:textId="2BC20942" w:rsidR="007B6C9C" w:rsidRPr="00E12933" w:rsidRDefault="004833F9" w:rsidP="001530CC">
      <w:pPr>
        <w:pStyle w:val="a3"/>
        <w:ind w:firstLineChars="50" w:firstLine="100"/>
        <w:jc w:val="both"/>
        <w:rPr>
          <w:rFonts w:ascii="Arial" w:hAnsi="Arial" w:cs="Arial"/>
          <w:sz w:val="20"/>
          <w:szCs w:val="20"/>
        </w:rPr>
      </w:pPr>
      <w:r w:rsidRPr="00E12933">
        <w:rPr>
          <w:rFonts w:ascii="Arial" w:hAnsi="Arial" w:cs="Arial"/>
          <w:sz w:val="20"/>
          <w:szCs w:val="20"/>
        </w:rPr>
        <w:t>where</w:t>
      </w:r>
      <m:oMath>
        <m:r>
          <w:rPr>
            <w:rFonts w:ascii="Cambria Math" w:hAnsi="Cambria Math" w:cs="Arial"/>
            <w:sz w:val="20"/>
            <w:szCs w:val="20"/>
          </w:rPr>
          <m:t> </m:t>
        </m:r>
        <m:r>
          <m:rPr>
            <m:sty m:val="p"/>
          </m:rPr>
          <w:rPr>
            <w:rFonts w:ascii="Cambria Math" w:hAnsi="Cambria Math" w:cs="Arial"/>
            <w:sz w:val="20"/>
            <w:szCs w:val="20"/>
          </w:rPr>
          <m:t>μ</m:t>
        </m:r>
      </m:oMath>
      <w:r w:rsidRPr="00E12933">
        <w:rPr>
          <w:rFonts w:ascii="Arial" w:hAnsi="Arial" w:cs="Arial"/>
          <w:sz w:val="20"/>
          <w:szCs w:val="20"/>
        </w:rPr>
        <w:t xml:space="preserve"> is the viscosity. Reynolds number</w:t>
      </w:r>
      <m:oMath>
        <m:r>
          <w:ins w:id="684" w:author="Kim Wantae" w:date="2023-10-04T15:28:00Z">
            <w:rPr>
              <w:rFonts w:ascii="Cambria Math" w:hAnsi="Cambria Math" w:cs="Arial"/>
              <w:color w:val="FF0000"/>
              <w:sz w:val="20"/>
              <w:szCs w:val="20"/>
            </w:rPr>
            <m:t xml:space="preserve"> </m:t>
          </w:ins>
        </m:r>
        <m:r>
          <w:ins w:id="685" w:author="Kim Wantae" w:date="2023-10-04T15:28:00Z">
            <w:rPr>
              <w:rFonts w:ascii="Cambria Math" w:hAnsi="Cambria Math" w:cs="Arial"/>
              <w:color w:val="000000" w:themeColor="text1"/>
              <w:sz w:val="20"/>
              <w:szCs w:val="20"/>
              <w:rPrChange w:id="686" w:author="Kim Wantae" w:date="2023-10-04T15:28:00Z">
                <w:rPr>
                  <w:rFonts w:ascii="Cambria Math" w:hAnsi="Cambria Math" w:cs="Arial"/>
                  <w:color w:val="FF0000"/>
                  <w:sz w:val="20"/>
                  <w:szCs w:val="20"/>
                </w:rPr>
              </w:rPrChange>
            </w:rPr>
            <m:t>(Re)</m:t>
          </w:ins>
        </m:r>
      </m:oMath>
      <w:ins w:id="687" w:author="PKNU" w:date="2023-09-20T17:59:00Z">
        <w:del w:id="688" w:author="Kim Wantae" w:date="2023-10-04T15:28:00Z">
          <w:r w:rsidR="00CA12A3" w:rsidRPr="00CA12A3" w:rsidDel="002D6628">
            <w:rPr>
              <w:rFonts w:ascii="Arial" w:hAnsi="Arial" w:cs="Arial"/>
              <w:color w:val="FF0000"/>
              <w:sz w:val="20"/>
              <w:szCs w:val="20"/>
              <w:rPrChange w:id="689" w:author="PKNU" w:date="2023-09-20T17:59:00Z">
                <w:rPr>
                  <w:rFonts w:ascii="Arial" w:hAnsi="Arial" w:cs="Arial"/>
                  <w:sz w:val="20"/>
                  <w:szCs w:val="20"/>
                </w:rPr>
              </w:rPrChange>
            </w:rPr>
            <w:delText>(</w:delText>
          </w:r>
        </w:del>
      </w:ins>
      <m:oMath>
        <m:r>
          <w:ins w:id="690" w:author="PKNU" w:date="2023-09-20T18:00:00Z">
            <w:del w:id="691" w:author="Kim Wantae" w:date="2023-10-04T15:28:00Z">
              <w:rPr>
                <w:rFonts w:ascii="Cambria Math" w:hAnsi="Cambria Math" w:cs="Arial"/>
                <w:color w:val="FF0000"/>
                <w:sz w:val="20"/>
                <w:szCs w:val="20"/>
                <w:rPrChange w:id="692" w:author="PKNU" w:date="2023-09-20T18:00:00Z">
                  <w:rPr>
                    <w:rFonts w:ascii="Cambria Math" w:hAnsi="Cambria Math" w:cs="Arial"/>
                    <w:sz w:val="20"/>
                    <w:szCs w:val="20"/>
                  </w:rPr>
                </w:rPrChange>
              </w:rPr>
              <m:t>Re</m:t>
            </w:del>
          </w:ins>
        </m:r>
      </m:oMath>
      <w:ins w:id="693" w:author="PKNU" w:date="2023-09-20T17:59:00Z">
        <w:del w:id="694" w:author="Kim Wantae" w:date="2023-10-04T15:28:00Z">
          <w:r w:rsidR="00CA12A3" w:rsidDel="002D6628">
            <w:rPr>
              <w:rFonts w:ascii="Arial" w:hAnsi="Arial" w:cs="Arial"/>
              <w:i/>
              <w:color w:val="FF0000"/>
              <w:sz w:val="20"/>
              <w:szCs w:val="20"/>
            </w:rPr>
            <w:delText>?</w:delText>
          </w:r>
          <w:r w:rsidR="00CA12A3" w:rsidRPr="00CA12A3" w:rsidDel="002D6628">
            <w:rPr>
              <w:rFonts w:ascii="Arial" w:hAnsi="Arial" w:cs="Arial"/>
              <w:color w:val="FF0000"/>
              <w:sz w:val="20"/>
              <w:szCs w:val="20"/>
              <w:rPrChange w:id="695" w:author="PKNU" w:date="2023-09-20T17:59:00Z">
                <w:rPr>
                  <w:rFonts w:ascii="Arial" w:hAnsi="Arial" w:cs="Arial"/>
                  <w:sz w:val="20"/>
                  <w:szCs w:val="20"/>
                </w:rPr>
              </w:rPrChange>
            </w:rPr>
            <w:delText>)</w:delText>
          </w:r>
        </w:del>
      </w:ins>
      <w:r w:rsidRPr="00E12933">
        <w:rPr>
          <w:rFonts w:ascii="Arial" w:hAnsi="Arial" w:cs="Arial"/>
          <w:sz w:val="20"/>
          <w:szCs w:val="20"/>
        </w:rPr>
        <w:t xml:space="preserve"> is a dimensionless number that represents the relative importance of inertia and viscosity in a fluid flow, and it determines the flow characteristics of the fluid. Weber number</w:t>
      </w:r>
      <w:ins w:id="696" w:author="Kim Wantae" w:date="2023-10-04T15:28:00Z">
        <w:r w:rsidR="002D6628">
          <w:rPr>
            <w:rFonts w:ascii="Arial" w:hAnsi="Arial" w:cs="Arial"/>
            <w:sz w:val="20"/>
            <w:szCs w:val="20"/>
          </w:rPr>
          <w:t xml:space="preserve"> </w:t>
        </w:r>
      </w:ins>
      <w:ins w:id="697" w:author="PKNU" w:date="2023-09-20T17:59:00Z">
        <w:r w:rsidR="00CA12A3" w:rsidRPr="002D6628">
          <w:rPr>
            <w:rFonts w:ascii="Arial" w:hAnsi="Arial" w:cs="Arial"/>
            <w:color w:val="000000" w:themeColor="text1"/>
            <w:sz w:val="20"/>
            <w:szCs w:val="20"/>
            <w:rPrChange w:id="698" w:author="Kim Wantae" w:date="2023-10-04T15:28:00Z">
              <w:rPr>
                <w:rFonts w:ascii="Arial" w:hAnsi="Arial" w:cs="Arial"/>
                <w:color w:val="FF0000"/>
                <w:sz w:val="20"/>
                <w:szCs w:val="20"/>
              </w:rPr>
            </w:rPrChange>
          </w:rPr>
          <w:t>(</w:t>
        </w:r>
      </w:ins>
      <m:oMath>
        <m:r>
          <w:ins w:id="699" w:author="PKNU" w:date="2023-09-20T18:00:00Z">
            <w:rPr>
              <w:rFonts w:ascii="Cambria Math" w:hAnsi="Cambria Math" w:cs="Arial"/>
              <w:color w:val="000000" w:themeColor="text1"/>
              <w:sz w:val="20"/>
              <w:szCs w:val="20"/>
              <w:rPrChange w:id="700" w:author="Kim Wantae" w:date="2023-10-04T15:28:00Z">
                <w:rPr>
                  <w:rFonts w:ascii="Cambria Math" w:hAnsi="Cambria Math" w:cs="Arial"/>
                  <w:sz w:val="20"/>
                  <w:szCs w:val="20"/>
                </w:rPr>
              </w:rPrChange>
            </w:rPr>
            <m:t>We</m:t>
          </w:ins>
        </m:r>
      </m:oMath>
      <w:ins w:id="701" w:author="PKNU" w:date="2023-09-20T17:59:00Z">
        <w:del w:id="702" w:author="Kim Wantae" w:date="2023-10-04T15:28:00Z">
          <w:r w:rsidR="00CA12A3" w:rsidRPr="002D6628" w:rsidDel="002D6628">
            <w:rPr>
              <w:rFonts w:ascii="Arial" w:hAnsi="Arial" w:cs="Arial"/>
              <w:i/>
              <w:color w:val="000000" w:themeColor="text1"/>
              <w:sz w:val="20"/>
              <w:szCs w:val="20"/>
              <w:rPrChange w:id="703" w:author="Kim Wantae" w:date="2023-10-04T15:28:00Z">
                <w:rPr>
                  <w:rFonts w:ascii="Arial" w:hAnsi="Arial" w:cs="Arial"/>
                  <w:i/>
                  <w:color w:val="FF0000"/>
                  <w:sz w:val="20"/>
                  <w:szCs w:val="20"/>
                </w:rPr>
              </w:rPrChange>
            </w:rPr>
            <w:delText>?</w:delText>
          </w:r>
        </w:del>
        <w:r w:rsidR="00CA12A3" w:rsidRPr="002D6628">
          <w:rPr>
            <w:rFonts w:ascii="Arial" w:hAnsi="Arial" w:cs="Arial"/>
            <w:color w:val="000000" w:themeColor="text1"/>
            <w:sz w:val="20"/>
            <w:szCs w:val="20"/>
            <w:rPrChange w:id="704" w:author="Kim Wantae" w:date="2023-10-04T15:28:00Z">
              <w:rPr>
                <w:rFonts w:ascii="Arial" w:hAnsi="Arial" w:cs="Arial"/>
                <w:color w:val="FF0000"/>
                <w:sz w:val="20"/>
                <w:szCs w:val="20"/>
              </w:rPr>
            </w:rPrChange>
          </w:rPr>
          <w:t>)</w:t>
        </w:r>
      </w:ins>
      <w:r w:rsidRPr="00E12933">
        <w:rPr>
          <w:rFonts w:ascii="Arial" w:hAnsi="Arial" w:cs="Arial"/>
          <w:sz w:val="20"/>
          <w:szCs w:val="20"/>
        </w:rPr>
        <w:t xml:space="preserve"> is a dimensionless number that quantifies the relative importance of inertial forces to surface tension forces in a fluid system, providing insights into the behavior of fluid flows and the deformation of fluid interfaces. A large Laplace number signifies a significant ratio between surface tension and momentum transport within a fluid. </w:t>
      </w:r>
      <w:r w:rsidR="00186F65" w:rsidRPr="00E12933">
        <w:rPr>
          <w:rFonts w:ascii="Arial" w:hAnsi="Arial" w:cs="Arial"/>
          <w:sz w:val="20"/>
          <w:szCs w:val="20"/>
        </w:rPr>
        <w:t>The maintenance of fine droplet structures under conditions such as atomization is primarily described by the Laplace number.</w:t>
      </w:r>
      <w:r w:rsidR="003547C8" w:rsidRPr="00E12933">
        <w:rPr>
          <w:rFonts w:ascii="Arial" w:hAnsi="Arial" w:cs="Arial"/>
          <w:sz w:val="20"/>
          <w:szCs w:val="20"/>
        </w:rPr>
        <w:fldChar w:fldCharType="begin">
          <w:fldData xml:space="preserve">PEVuZE5vdGU+PENpdGU+PEF1dGhvcj5GcmFna29wb3Vsb3M8L0F1dGhvcj48WWVhcj4yMDE4PC9Z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PEVuZE5vdGU+PENpdGU+PEF1dGhvcj5GcmFna29wb3Vsb3M8L0F1dGhvcj48WWVhcj4yMDE4PC9Z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3547C8" w:rsidRPr="00E12933">
        <w:rPr>
          <w:rFonts w:ascii="Arial" w:hAnsi="Arial" w:cs="Arial"/>
          <w:sz w:val="20"/>
          <w:szCs w:val="20"/>
        </w:rPr>
      </w:r>
      <w:r w:rsidR="003547C8" w:rsidRPr="00E12933">
        <w:rPr>
          <w:rFonts w:ascii="Arial" w:hAnsi="Arial" w:cs="Arial"/>
          <w:sz w:val="20"/>
          <w:szCs w:val="20"/>
        </w:rPr>
        <w:fldChar w:fldCharType="separate"/>
      </w:r>
      <w:r w:rsidR="00936B34">
        <w:rPr>
          <w:rFonts w:ascii="Arial" w:hAnsi="Arial" w:cs="Arial"/>
          <w:noProof/>
          <w:sz w:val="20"/>
          <w:szCs w:val="20"/>
        </w:rPr>
        <w:t>(52-54)</w:t>
      </w:r>
      <w:r w:rsidR="003547C8" w:rsidRPr="00E12933">
        <w:rPr>
          <w:rFonts w:ascii="Arial" w:hAnsi="Arial" w:cs="Arial"/>
          <w:sz w:val="20"/>
          <w:szCs w:val="20"/>
        </w:rPr>
        <w:fldChar w:fldCharType="end"/>
      </w:r>
      <w:r w:rsidR="00186F65" w:rsidRPr="00E12933">
        <w:rPr>
          <w:rFonts w:ascii="Arial" w:hAnsi="Arial" w:cs="Arial"/>
          <w:sz w:val="20"/>
          <w:szCs w:val="20"/>
        </w:rPr>
        <w:t xml:space="preserve"> </w:t>
      </w:r>
      <w:r w:rsidRPr="00E12933">
        <w:rPr>
          <w:rFonts w:ascii="Arial" w:hAnsi="Arial" w:cs="Arial"/>
          <w:sz w:val="20"/>
          <w:szCs w:val="20"/>
        </w:rPr>
        <w:t>It indicates that the influence of surface tension forces is relatively strong</w:t>
      </w:r>
      <w:del w:id="705" w:author="Perry H Leo" w:date="2023-10-18T10:54:00Z">
        <w:r w:rsidRPr="00E12933" w:rsidDel="00242D42">
          <w:rPr>
            <w:rFonts w:ascii="Arial" w:hAnsi="Arial" w:cs="Arial"/>
            <w:sz w:val="20"/>
            <w:szCs w:val="20"/>
          </w:rPr>
          <w:delText>er</w:delText>
        </w:r>
      </w:del>
      <w:r w:rsidRPr="00E12933">
        <w:rPr>
          <w:rFonts w:ascii="Arial" w:hAnsi="Arial" w:cs="Arial"/>
          <w:sz w:val="20"/>
          <w:szCs w:val="20"/>
        </w:rPr>
        <w:t xml:space="preserve"> compared to the fluid's momentum, affecting the behavior and dynamics of fluid interfaces.</w:t>
      </w:r>
    </w:p>
    <w:p w14:paraId="0AE12606" w14:textId="4D26C1A7" w:rsidR="00685427" w:rsidRPr="00E12933" w:rsidRDefault="00E95CA7" w:rsidP="001530CC">
      <w:pPr>
        <w:pStyle w:val="a3"/>
        <w:ind w:firstLineChars="50" w:firstLine="100"/>
        <w:jc w:val="both"/>
        <w:rPr>
          <w:rFonts w:ascii="Arial" w:hAnsi="Arial" w:cs="Arial"/>
          <w:sz w:val="20"/>
          <w:szCs w:val="20"/>
        </w:rPr>
      </w:pPr>
      <w:r w:rsidRPr="00E12933">
        <w:rPr>
          <w:rFonts w:ascii="Arial" w:hAnsi="Arial" w:cs="Arial"/>
          <w:sz w:val="20"/>
          <w:szCs w:val="20"/>
        </w:rPr>
        <w:t>In contrast, the experiment using a non-circular elliptical pillar pattern yielded significantly different results.</w:t>
      </w:r>
      <w:del w:id="706" w:author="PKNU" w:date="2023-09-20T18:01:00Z">
        <w:r w:rsidRPr="00E12933" w:rsidDel="00CA12A3">
          <w:rPr>
            <w:rFonts w:ascii="Arial" w:hAnsi="Arial" w:cs="Arial"/>
            <w:sz w:val="20"/>
            <w:szCs w:val="20"/>
          </w:rPr>
          <w:delText xml:space="preserve"> </w:delText>
        </w:r>
      </w:del>
      <w:r w:rsidRPr="00E12933">
        <w:rPr>
          <w:rFonts w:ascii="Arial" w:hAnsi="Arial" w:cs="Arial"/>
          <w:sz w:val="20"/>
          <w:szCs w:val="20"/>
        </w:rPr>
        <w:t xml:space="preserve">(Fig. </w:t>
      </w:r>
      <w:ins w:id="707" w:author="PKNU" w:date="2023-09-20T18:01:00Z">
        <w:r w:rsidR="00CA12A3">
          <w:rPr>
            <w:rFonts w:ascii="Arial" w:hAnsi="Arial" w:cs="Arial"/>
            <w:sz w:val="20"/>
            <w:szCs w:val="20"/>
          </w:rPr>
          <w:t>3</w:t>
        </w:r>
      </w:ins>
      <w:del w:id="708" w:author="PKNU" w:date="2023-09-20T18:01:00Z">
        <w:r w:rsidRPr="00E12933" w:rsidDel="00CA12A3">
          <w:rPr>
            <w:rFonts w:ascii="Arial" w:hAnsi="Arial" w:cs="Arial"/>
            <w:sz w:val="20"/>
            <w:szCs w:val="20"/>
          </w:rPr>
          <w:delText>4</w:delText>
        </w:r>
      </w:del>
      <w:r w:rsidRPr="00E12933">
        <w:rPr>
          <w:rFonts w:ascii="Arial" w:hAnsi="Arial" w:cs="Arial"/>
          <w:sz w:val="20"/>
          <w:szCs w:val="20"/>
        </w:rPr>
        <w:t>) When the TFCDs were positioned on an ellipse with an eccentricity of 0.573</w:t>
      </w:r>
      <w:r w:rsidR="00C30949" w:rsidRPr="00E12933">
        <w:rPr>
          <w:rFonts w:ascii="Arial" w:hAnsi="Arial" w:cs="Arial"/>
          <w:sz w:val="20"/>
          <w:szCs w:val="20"/>
        </w:rPr>
        <w:t xml:space="preserve"> (Fig. </w:t>
      </w:r>
      <w:del w:id="709" w:author="PKNU" w:date="2023-09-20T18:02:00Z">
        <w:r w:rsidR="00C30949" w:rsidRPr="00E12933" w:rsidDel="00CA12A3">
          <w:rPr>
            <w:rFonts w:ascii="Arial" w:hAnsi="Arial" w:cs="Arial"/>
            <w:sz w:val="20"/>
            <w:szCs w:val="20"/>
          </w:rPr>
          <w:delText>4</w:delText>
        </w:r>
      </w:del>
      <w:ins w:id="710" w:author="PKNU" w:date="2023-09-20T18:02:00Z">
        <w:r w:rsidR="00CA12A3">
          <w:rPr>
            <w:rFonts w:ascii="Arial" w:hAnsi="Arial" w:cs="Arial"/>
            <w:sz w:val="20"/>
            <w:szCs w:val="20"/>
          </w:rPr>
          <w:t>3</w:t>
        </w:r>
      </w:ins>
      <w:r w:rsidR="00C30949" w:rsidRPr="00E12933">
        <w:rPr>
          <w:rFonts w:ascii="Arial" w:hAnsi="Arial" w:cs="Arial"/>
          <w:sz w:val="20"/>
          <w:szCs w:val="20"/>
        </w:rPr>
        <w:t>b, left)</w:t>
      </w:r>
      <w:r w:rsidRPr="00E12933">
        <w:rPr>
          <w:rFonts w:ascii="Arial" w:hAnsi="Arial" w:cs="Arial"/>
          <w:sz w:val="20"/>
          <w:szCs w:val="20"/>
        </w:rPr>
        <w:t xml:space="preserve">, their depth on the Y002 surface was comparatively shallower than in the case of a circular pattern. During the sublimation, irregular concentric residues </w:t>
      </w:r>
      <w:del w:id="711" w:author="Perry H Leo" w:date="2023-10-18T12:29:00Z">
        <w:r w:rsidRPr="00E12933" w:rsidDel="005D5902">
          <w:rPr>
            <w:rFonts w:ascii="Arial" w:hAnsi="Arial" w:cs="Arial"/>
            <w:sz w:val="20"/>
            <w:szCs w:val="20"/>
          </w:rPr>
          <w:delText xml:space="preserve">temporarily </w:delText>
        </w:r>
      </w:del>
      <w:r w:rsidRPr="00E12933">
        <w:rPr>
          <w:rFonts w:ascii="Arial" w:hAnsi="Arial" w:cs="Arial"/>
          <w:sz w:val="20"/>
          <w:szCs w:val="20"/>
        </w:rPr>
        <w:t>resembling the TFCD structure were</w:t>
      </w:r>
      <w:ins w:id="712" w:author="Perry H Leo" w:date="2023-10-18T12:30:00Z">
        <w:r w:rsidR="005D5902">
          <w:rPr>
            <w:rFonts w:ascii="Arial" w:hAnsi="Arial" w:cs="Arial"/>
            <w:sz w:val="20"/>
            <w:szCs w:val="20"/>
          </w:rPr>
          <w:t xml:space="preserve"> temporarily</w:t>
        </w:r>
      </w:ins>
      <w:r w:rsidRPr="00E12933">
        <w:rPr>
          <w:rFonts w:ascii="Arial" w:hAnsi="Arial" w:cs="Arial"/>
          <w:sz w:val="20"/>
          <w:szCs w:val="20"/>
        </w:rPr>
        <w:t xml:space="preserve"> formed</w:t>
      </w:r>
      <w:ins w:id="713" w:author="Perry H Leo" w:date="2023-10-18T12:30:00Z">
        <w:r w:rsidR="005D5902">
          <w:rPr>
            <w:rFonts w:ascii="Arial" w:hAnsi="Arial" w:cs="Arial"/>
            <w:sz w:val="20"/>
            <w:szCs w:val="20"/>
          </w:rPr>
          <w:t>.  These residues</w:t>
        </w:r>
      </w:ins>
      <w:del w:id="714" w:author="Perry H Leo" w:date="2023-10-18T12:30:00Z">
        <w:r w:rsidRPr="00E12933" w:rsidDel="005D5902">
          <w:rPr>
            <w:rFonts w:ascii="Arial" w:hAnsi="Arial" w:cs="Arial"/>
            <w:sz w:val="20"/>
            <w:szCs w:val="20"/>
          </w:rPr>
          <w:delText>,</w:delText>
        </w:r>
      </w:del>
      <w:r w:rsidRPr="00E12933">
        <w:rPr>
          <w:rFonts w:ascii="Arial" w:hAnsi="Arial" w:cs="Arial"/>
          <w:sz w:val="20"/>
          <w:szCs w:val="20"/>
        </w:rPr>
        <w:t xml:space="preserve"> </w:t>
      </w:r>
      <w:del w:id="715" w:author="Perry H Leo" w:date="2023-10-18T12:30:00Z">
        <w:r w:rsidRPr="00E12933" w:rsidDel="005D5902">
          <w:rPr>
            <w:rFonts w:ascii="Arial" w:hAnsi="Arial" w:cs="Arial"/>
            <w:sz w:val="20"/>
            <w:szCs w:val="20"/>
          </w:rPr>
          <w:delText xml:space="preserve">which subsequently </w:delText>
        </w:r>
      </w:del>
      <w:r w:rsidRPr="00E12933">
        <w:rPr>
          <w:rFonts w:ascii="Arial" w:hAnsi="Arial" w:cs="Arial"/>
          <w:sz w:val="20"/>
          <w:szCs w:val="20"/>
        </w:rPr>
        <w:t>sublimated and disappeared relatively quickly. (Fig. S</w:t>
      </w:r>
      <w:ins w:id="716" w:author="Kim Wantae" w:date="2023-10-04T14:36:00Z">
        <w:r w:rsidR="003346CD">
          <w:rPr>
            <w:rFonts w:ascii="Arial" w:hAnsi="Arial" w:cs="Arial"/>
            <w:sz w:val="20"/>
            <w:szCs w:val="20"/>
          </w:rPr>
          <w:t>6</w:t>
        </w:r>
      </w:ins>
      <w:del w:id="717" w:author="Kim Wantae" w:date="2023-10-04T14:36:00Z">
        <w:r w:rsidR="007B6C9C" w:rsidRPr="00E12933" w:rsidDel="003346CD">
          <w:rPr>
            <w:rFonts w:ascii="Arial" w:hAnsi="Arial" w:cs="Arial"/>
            <w:sz w:val="20"/>
            <w:szCs w:val="20"/>
          </w:rPr>
          <w:delText>4</w:delText>
        </w:r>
      </w:del>
      <w:r w:rsidRPr="00E12933">
        <w:rPr>
          <w:rFonts w:ascii="Arial" w:hAnsi="Arial" w:cs="Arial"/>
          <w:sz w:val="20"/>
          <w:szCs w:val="20"/>
        </w:rPr>
        <w:t>) On the other hand, for an elliptical pillar with a larger eccentricity of 0.807</w:t>
      </w:r>
      <w:r w:rsidR="00C30949" w:rsidRPr="00E12933">
        <w:rPr>
          <w:rFonts w:ascii="Arial" w:hAnsi="Arial" w:cs="Arial"/>
          <w:sz w:val="20"/>
          <w:szCs w:val="20"/>
        </w:rPr>
        <w:t xml:space="preserve"> (Fig. 4b, right)</w:t>
      </w:r>
      <w:r w:rsidRPr="00E12933">
        <w:rPr>
          <w:rFonts w:ascii="Arial" w:hAnsi="Arial" w:cs="Arial"/>
          <w:sz w:val="20"/>
          <w:szCs w:val="20"/>
        </w:rPr>
        <w:t xml:space="preserve">, achieving precise positioning of the TFCDs at the center proved considerably challenging. The resulting residue exhibited </w:t>
      </w:r>
      <w:del w:id="718" w:author="Perry H Leo" w:date="2023-10-18T12:30:00Z">
        <w:r w:rsidRPr="00E12933" w:rsidDel="005D5902">
          <w:rPr>
            <w:rFonts w:ascii="Arial" w:hAnsi="Arial" w:cs="Arial"/>
            <w:sz w:val="20"/>
            <w:szCs w:val="20"/>
          </w:rPr>
          <w:delText xml:space="preserve">much </w:delText>
        </w:r>
      </w:del>
      <w:ins w:id="719" w:author="Perry H Leo" w:date="2023-10-18T12:30:00Z">
        <w:r w:rsidR="005D5902">
          <w:rPr>
            <w:rFonts w:ascii="Arial" w:hAnsi="Arial" w:cs="Arial"/>
            <w:sz w:val="20"/>
            <w:szCs w:val="20"/>
          </w:rPr>
          <w:t>an</w:t>
        </w:r>
        <w:r w:rsidR="005D5902" w:rsidRPr="00E12933">
          <w:rPr>
            <w:rFonts w:ascii="Arial" w:hAnsi="Arial" w:cs="Arial"/>
            <w:sz w:val="20"/>
            <w:szCs w:val="20"/>
          </w:rPr>
          <w:t xml:space="preserve"> </w:t>
        </w:r>
      </w:ins>
      <w:r w:rsidRPr="00E12933">
        <w:rPr>
          <w:rFonts w:ascii="Arial" w:hAnsi="Arial" w:cs="Arial"/>
          <w:sz w:val="20"/>
          <w:szCs w:val="20"/>
        </w:rPr>
        <w:t>irregular shape and tended to sublime rapidly, eventually vanishing completely. This finding suggests that the highly deformed smectic A layer structure becomes notably unstable. The observed instability is attributed to the asymmetric deformation that occurs when the smectic A layer forms TFCDs. In particular, it is expected that significant splay deformation occurs at the point corresponding to the long axis of the ellipse.</w:t>
      </w:r>
    </w:p>
    <w:p w14:paraId="465CFA44" w14:textId="12A6E238" w:rsidR="00994D77" w:rsidRPr="00E12933" w:rsidRDefault="00805794" w:rsidP="001530CC">
      <w:pPr>
        <w:pStyle w:val="a3"/>
        <w:ind w:firstLineChars="50" w:firstLine="100"/>
        <w:jc w:val="both"/>
        <w:rPr>
          <w:rFonts w:ascii="Arial" w:hAnsi="Arial" w:cs="Arial"/>
          <w:sz w:val="20"/>
          <w:szCs w:val="20"/>
        </w:rPr>
      </w:pPr>
      <w:r w:rsidRPr="00E12933">
        <w:rPr>
          <w:rFonts w:ascii="Arial" w:hAnsi="Arial" w:cs="Arial"/>
          <w:sz w:val="20"/>
          <w:szCs w:val="20"/>
        </w:rPr>
        <w:t xml:space="preserve">The thermodynamic properties of fluids are highly sensitive to the geometric structure of interfaces. In particular, the influence of interface curvature on phase transitions is described by the </w:t>
      </w:r>
      <w:r w:rsidR="007117FC" w:rsidRPr="00E12933">
        <w:rPr>
          <w:rFonts w:ascii="Arial" w:hAnsi="Arial" w:cs="Arial"/>
          <w:sz w:val="20"/>
          <w:szCs w:val="20"/>
        </w:rPr>
        <w:t xml:space="preserve">Kelvin’s </w:t>
      </w:r>
      <w:r w:rsidR="001C1F82" w:rsidRPr="00E12933">
        <w:rPr>
          <w:rFonts w:ascii="Arial" w:hAnsi="Arial" w:cs="Arial"/>
          <w:sz w:val="20"/>
          <w:szCs w:val="20"/>
        </w:rPr>
        <w:t xml:space="preserve">or Young-Laplace </w:t>
      </w:r>
      <w:r w:rsidRPr="00E12933">
        <w:rPr>
          <w:rFonts w:ascii="Arial" w:hAnsi="Arial" w:cs="Arial"/>
          <w:sz w:val="20"/>
          <w:szCs w:val="20"/>
        </w:rPr>
        <w:t>equation.</w:t>
      </w:r>
      <w:r w:rsidR="002A5B0D" w:rsidRPr="00E12933">
        <w:rPr>
          <w:rFonts w:ascii="Arial" w:hAnsi="Arial" w:cs="Arial"/>
          <w:sz w:val="20"/>
          <w:szCs w:val="20"/>
        </w:rPr>
        <w:fldChar w:fldCharType="begin">
          <w:fldData xml:space="preserve">PEVuZE5vdGU+PENpdGU+PEF1dGhvcj5HaWJiczwvQXV0aG9yPjxZZWFyPjE5Mjg8L1llYXI+PFJl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=
</w:fldData>
        </w:fldChar>
      </w:r>
      <w:r w:rsidR="00936B34">
        <w:rPr>
          <w:rFonts w:ascii="Arial" w:hAnsi="Arial" w:cs="Arial"/>
          <w:sz w:val="20"/>
          <w:szCs w:val="20"/>
        </w:rPr>
        <w:instrText xml:space="preserve"> ADDIN EN.CITE </w:instrText>
      </w:r>
      <w:r w:rsidR="00936B34">
        <w:rPr>
          <w:rFonts w:ascii="Arial" w:hAnsi="Arial" w:cs="Arial"/>
          <w:sz w:val="20"/>
          <w:szCs w:val="20"/>
        </w:rPr>
        <w:fldChar w:fldCharType="begin">
          <w:fldData xml:space="preserve">PEVuZE5vdGU+PENpdGU+PEF1dGhvcj5HaWJiczwvQXV0aG9yPjxZZWFyPjE5Mjg8L1llYXI+PFJl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=
</w:fldData>
        </w:fldChar>
      </w:r>
      <w:r w:rsidR="00936B34">
        <w:rPr>
          <w:rFonts w:ascii="Arial" w:hAnsi="Arial" w:cs="Arial"/>
          <w:sz w:val="20"/>
          <w:szCs w:val="20"/>
        </w:rPr>
        <w:instrText xml:space="preserve"> ADDIN EN.CITE.DATA </w:instrText>
      </w:r>
      <w:r w:rsidR="00936B34">
        <w:rPr>
          <w:rFonts w:ascii="Arial" w:hAnsi="Arial" w:cs="Arial"/>
          <w:sz w:val="20"/>
          <w:szCs w:val="20"/>
        </w:rPr>
      </w:r>
      <w:r w:rsidR="00936B34">
        <w:rPr>
          <w:rFonts w:ascii="Arial" w:hAnsi="Arial" w:cs="Arial"/>
          <w:sz w:val="20"/>
          <w:szCs w:val="20"/>
        </w:rPr>
        <w:fldChar w:fldCharType="end"/>
      </w:r>
      <w:r w:rsidR="002A5B0D" w:rsidRPr="00E12933">
        <w:rPr>
          <w:rFonts w:ascii="Arial" w:hAnsi="Arial" w:cs="Arial"/>
          <w:sz w:val="20"/>
          <w:szCs w:val="20"/>
        </w:rPr>
      </w:r>
      <w:r w:rsidR="002A5B0D" w:rsidRPr="00E12933">
        <w:rPr>
          <w:rFonts w:ascii="Arial" w:hAnsi="Arial" w:cs="Arial"/>
          <w:sz w:val="20"/>
          <w:szCs w:val="20"/>
        </w:rPr>
        <w:fldChar w:fldCharType="separate"/>
      </w:r>
      <w:r w:rsidR="00936B34">
        <w:rPr>
          <w:rFonts w:ascii="Arial" w:hAnsi="Arial" w:cs="Arial"/>
          <w:noProof/>
          <w:sz w:val="20"/>
          <w:szCs w:val="20"/>
        </w:rPr>
        <w:t>(51, 55, 56)</w:t>
      </w:r>
      <w:r w:rsidR="002A5B0D" w:rsidRPr="00E12933">
        <w:rPr>
          <w:rFonts w:ascii="Arial" w:hAnsi="Arial" w:cs="Arial"/>
          <w:sz w:val="20"/>
          <w:szCs w:val="20"/>
        </w:rPr>
        <w:fldChar w:fldCharType="end"/>
      </w:r>
      <w:r w:rsidRPr="00E12933">
        <w:rPr>
          <w:rFonts w:ascii="Arial" w:hAnsi="Arial" w:cs="Arial"/>
          <w:sz w:val="20"/>
          <w:szCs w:val="20"/>
        </w:rPr>
        <w:t xml:space="preserve"> It describes the relationship between the change in equilibrium vapor pressure and the curvature of an interface.</w:t>
      </w:r>
      <w:r w:rsidR="00EF707B" w:rsidRPr="00E12933">
        <w:rPr>
          <w:rFonts w:ascii="Arial" w:hAnsi="Arial" w:cs="Arial"/>
          <w:sz w:val="20"/>
          <w:szCs w:val="20"/>
        </w:rPr>
        <w:t xml:space="preserve"> </w:t>
      </w:r>
      <w:r w:rsidR="00812072" w:rsidRPr="00E12933">
        <w:rPr>
          <w:rFonts w:ascii="Arial" w:hAnsi="Arial" w:cs="Arial"/>
          <w:sz w:val="20"/>
          <w:szCs w:val="20"/>
        </w:rPr>
        <w:t xml:space="preserve">The </w:t>
      </w:r>
      <w:r w:rsidR="00C020E4" w:rsidRPr="00E12933">
        <w:rPr>
          <w:rFonts w:ascii="Arial" w:hAnsi="Arial" w:cs="Arial"/>
          <w:sz w:val="20"/>
          <w:szCs w:val="20"/>
        </w:rPr>
        <w:t xml:space="preserve">Laplace pressure, </w:t>
      </w:r>
      <w:r w:rsidR="00FC6D4A" w:rsidRPr="00E12933">
        <w:rPr>
          <w:rFonts w:ascii="Arial" w:hAnsi="Arial" w:cs="Arial"/>
          <w:sz w:val="20"/>
          <w:szCs w:val="20"/>
        </w:rPr>
        <w:t xml:space="preserve">the difference of </w:t>
      </w:r>
      <w:r w:rsidR="00812072" w:rsidRPr="00E12933">
        <w:rPr>
          <w:rFonts w:ascii="Arial" w:hAnsi="Arial" w:cs="Arial"/>
          <w:sz w:val="20"/>
          <w:szCs w:val="20"/>
        </w:rPr>
        <w:t xml:space="preserve">vapor pressure </w:t>
      </w:r>
      <w:r w:rsidR="00FC6D4A" w:rsidRPr="00E12933">
        <w:rPr>
          <w:rFonts w:ascii="Arial" w:hAnsi="Arial" w:cs="Arial"/>
          <w:sz w:val="20"/>
          <w:szCs w:val="20"/>
        </w:rPr>
        <w:t>between the inside and the outside</w:t>
      </w:r>
      <w:r w:rsidR="00812072" w:rsidRPr="00E12933">
        <w:rPr>
          <w:rFonts w:ascii="Arial" w:hAnsi="Arial" w:cs="Arial"/>
          <w:sz w:val="20"/>
          <w:szCs w:val="20"/>
        </w:rPr>
        <w:t xml:space="preserve">, denoted as </w:t>
      </w:r>
      <m:oMath>
        <m:r>
          <w:rPr>
            <w:rFonts w:ascii="Cambria Math" w:hAnsi="Cambria Math" w:cs="Arial"/>
            <w:sz w:val="20"/>
            <w:szCs w:val="20"/>
          </w:rPr>
          <m:t>∆p</m:t>
        </m:r>
      </m:oMath>
      <w:r w:rsidR="00812072" w:rsidRPr="00E12933">
        <w:rPr>
          <w:rFonts w:ascii="Arial" w:hAnsi="Arial" w:cs="Arial"/>
          <w:sz w:val="20"/>
          <w:szCs w:val="20"/>
        </w:rPr>
        <w:t>, can be expressed as:</w:t>
      </w:r>
    </w:p>
    <w:p w14:paraId="4867963C" w14:textId="5C75CB50" w:rsidR="00812072" w:rsidRPr="00E12933" w:rsidRDefault="00532476" w:rsidP="001530CC">
      <w:pPr>
        <w:pStyle w:val="a3"/>
        <w:ind w:firstLineChars="50" w:firstLine="100"/>
        <w:jc w:val="both"/>
        <w:rPr>
          <w:rFonts w:ascii="Arial" w:hAnsi="Arial" w:cs="Arial"/>
          <w:sz w:val="20"/>
          <w:szCs w:val="20"/>
        </w:rPr>
      </w:pPr>
      <m:oMathPara>
        <m:oMath>
          <m:r>
            <w:rPr>
              <w:rFonts w:ascii="Cambria Math" w:hAnsi="Cambria Math" w:cs="Arial"/>
              <w:sz w:val="20"/>
              <w:szCs w:val="20"/>
            </w:rPr>
            <m:t>∆p=γ</m:t>
          </m:r>
          <m:r>
            <m:rPr>
              <m:sty m:val="p"/>
            </m:rPr>
            <w:rPr>
              <w:rFonts w:ascii="Cambria Math" w:hAnsi="Cambria Math" w:cs="Arial" w:hint="eastAsia"/>
              <w:sz w:val="20"/>
              <w:szCs w:val="20"/>
            </w:rPr>
            <m:t>∇</m:t>
          </m:r>
          <m:r>
            <w:rPr>
              <w:rFonts w:ascii="Cambria Math" w:hAnsi="Cambria Math" w:cs="Arial"/>
              <w:sz w:val="20"/>
              <w:szCs w:val="20"/>
            </w:rPr>
            <m:t>∙</m:t>
          </m:r>
          <m:r>
            <m:rPr>
              <m:sty m:val="b"/>
            </m:rPr>
            <w:rPr>
              <w:rFonts w:ascii="Cambria Math" w:eastAsia="바탕" w:hAnsi="Cambria Math" w:cs="Arial"/>
              <w:sz w:val="20"/>
              <w:szCs w:val="20"/>
            </w:rPr>
            <m:t>n</m:t>
          </m:r>
          <m:r>
            <m:rPr>
              <m:sty m:val="p"/>
            </m:rPr>
            <w:rPr>
              <w:rFonts w:ascii="Cambria Math" w:hAnsi="Cambria Math" w:cs="Arial"/>
              <w:sz w:val="20"/>
              <w:szCs w:val="20"/>
            </w:rPr>
            <w:br/>
          </m:r>
        </m:oMath>
      </m:oMathPara>
      <w:r w:rsidR="00936F59" w:rsidRPr="00E12933">
        <w:rPr>
          <w:rFonts w:ascii="Arial" w:hAnsi="Arial" w:cs="Arial"/>
          <w:sz w:val="20"/>
          <w:szCs w:val="20"/>
        </w:rPr>
        <w:t xml:space="preserve">where </w:t>
      </w:r>
      <m:oMath>
        <m:r>
          <m:rPr>
            <m:sty m:val="p"/>
          </m:rPr>
          <w:rPr>
            <w:rFonts w:ascii="Cambria Math" w:hAnsi="Cambria Math" w:cs="Arial"/>
            <w:sz w:val="20"/>
            <w:szCs w:val="20"/>
          </w:rPr>
          <m:t>γ</m:t>
        </m:r>
      </m:oMath>
      <w:r w:rsidR="00936F59" w:rsidRPr="00E12933">
        <w:rPr>
          <w:rFonts w:ascii="Arial" w:hAnsi="Arial" w:cs="Arial"/>
          <w:sz w:val="20"/>
          <w:szCs w:val="20"/>
        </w:rPr>
        <w:t xml:space="preserve"> is </w:t>
      </w:r>
      <w:r w:rsidR="00812072" w:rsidRPr="00E12933">
        <w:rPr>
          <w:rFonts w:ascii="Arial" w:hAnsi="Arial" w:cs="Arial"/>
          <w:sz w:val="20"/>
          <w:szCs w:val="20"/>
        </w:rPr>
        <w:t xml:space="preserve">the </w:t>
      </w:r>
      <w:r w:rsidR="00936F59" w:rsidRPr="00E12933">
        <w:rPr>
          <w:rFonts w:ascii="Arial" w:hAnsi="Arial" w:cs="Arial"/>
          <w:sz w:val="20"/>
          <w:szCs w:val="20"/>
        </w:rPr>
        <w:t>surface tensio</w:t>
      </w:r>
      <w:r w:rsidR="00C020E4" w:rsidRPr="00E12933">
        <w:rPr>
          <w:rFonts w:ascii="Arial" w:hAnsi="Arial" w:cs="Arial"/>
          <w:sz w:val="20"/>
          <w:szCs w:val="20"/>
        </w:rPr>
        <w:t>n</w:t>
      </w:r>
      <w:r w:rsidR="00936F59" w:rsidRPr="00E12933">
        <w:rPr>
          <w:rFonts w:ascii="Arial" w:hAnsi="Arial" w:cs="Arial"/>
          <w:sz w:val="20"/>
          <w:szCs w:val="20"/>
        </w:rPr>
        <w:t xml:space="preserve">. </w:t>
      </w:r>
      <w:r w:rsidR="00812072" w:rsidRPr="00E12933">
        <w:rPr>
          <w:rFonts w:ascii="Arial" w:hAnsi="Arial" w:cs="Arial"/>
          <w:sz w:val="20"/>
          <w:szCs w:val="20"/>
        </w:rPr>
        <w:t>T</w:t>
      </w:r>
      <w:r w:rsidR="00936F59" w:rsidRPr="00E12933">
        <w:rPr>
          <w:rFonts w:ascii="Arial" w:hAnsi="Arial" w:cs="Arial"/>
          <w:sz w:val="20"/>
          <w:szCs w:val="20"/>
        </w:rPr>
        <w:t>he unit normal vector,</w:t>
      </w:r>
      <w:r w:rsidR="00994D77" w:rsidRPr="00E12933">
        <w:rPr>
          <w:rFonts w:ascii="Arial" w:hAnsi="Arial" w:cs="Arial"/>
          <w:sz w:val="20"/>
          <w:szCs w:val="20"/>
        </w:rPr>
        <w:t xml:space="preserve"> </w:t>
      </w:r>
      <m:oMath>
        <m:r>
          <m:rPr>
            <m:sty m:val="b"/>
          </m:rPr>
          <w:rPr>
            <w:rFonts w:ascii="Cambria Math" w:hAnsi="Cambria Math" w:cs="Arial"/>
            <w:sz w:val="20"/>
            <w:szCs w:val="20"/>
          </w:rPr>
          <m:t>n</m:t>
        </m:r>
      </m:oMath>
      <w:r w:rsidR="00994D77" w:rsidRPr="00E12933">
        <w:rPr>
          <w:rFonts w:ascii="Arial" w:hAnsi="Arial" w:cs="Arial"/>
          <w:sz w:val="20"/>
          <w:szCs w:val="20"/>
        </w:rPr>
        <w:t>,</w:t>
      </w:r>
      <w:r w:rsidR="00812072" w:rsidRPr="00E12933">
        <w:rPr>
          <w:rFonts w:ascii="Arial" w:hAnsi="Arial" w:cs="Arial"/>
          <w:sz w:val="20"/>
          <w:szCs w:val="20"/>
        </w:rPr>
        <w:t xml:space="preserve"> is</w:t>
      </w:r>
      <w:r w:rsidR="00936F59" w:rsidRPr="00E12933">
        <w:rPr>
          <w:rFonts w:ascii="Arial" w:hAnsi="Arial" w:cs="Arial"/>
          <w:sz w:val="20"/>
          <w:szCs w:val="20"/>
        </w:rPr>
        <w:t xml:space="preserve"> perpendicular to a surface at a given point</w:t>
      </w:r>
      <w:r w:rsidR="00FC6D4A" w:rsidRPr="00E12933">
        <w:rPr>
          <w:rFonts w:ascii="Arial" w:hAnsi="Arial" w:cs="Arial"/>
          <w:sz w:val="20"/>
          <w:szCs w:val="20"/>
        </w:rPr>
        <w:t xml:space="preserve"> toward outside</w:t>
      </w:r>
      <w:r w:rsidR="00936F59" w:rsidRPr="00E12933">
        <w:rPr>
          <w:rFonts w:ascii="Arial" w:hAnsi="Arial" w:cs="Arial"/>
          <w:sz w:val="20"/>
          <w:szCs w:val="20"/>
        </w:rPr>
        <w:t xml:space="preserve">. </w:t>
      </w:r>
      <w:r w:rsidR="00812072" w:rsidRPr="00E12933">
        <w:rPr>
          <w:rFonts w:ascii="Arial" w:hAnsi="Arial" w:cs="Arial"/>
          <w:sz w:val="20"/>
          <w:szCs w:val="20"/>
        </w:rPr>
        <w:t>The term</w:t>
      </w:r>
      <w:r w:rsidR="00994D77" w:rsidRPr="00E12933">
        <w:rPr>
          <w:rFonts w:ascii="Arial" w:hAnsi="Arial" w:cs="Arial"/>
          <w:sz w:val="20"/>
          <w:szCs w:val="20"/>
        </w:rPr>
        <w:t xml:space="preserve"> </w:t>
      </w:r>
      <m:oMath>
        <m:r>
          <m:rPr>
            <m:sty m:val="p"/>
          </m:rPr>
          <w:rPr>
            <w:rFonts w:ascii="Cambria Math" w:hAnsi="Cambria Math" w:cs="Arial" w:hint="eastAsia"/>
            <w:sz w:val="20"/>
            <w:szCs w:val="20"/>
          </w:rPr>
          <m:t>∇</m:t>
        </m:r>
        <m:r>
          <m:rPr>
            <m:sty m:val="p"/>
          </m:rPr>
          <w:rPr>
            <w:rFonts w:ascii="Cambria Math" w:hAnsi="Cambria Math" w:cs="Arial"/>
            <w:sz w:val="20"/>
            <w:szCs w:val="20"/>
          </w:rPr>
          <m:t>∙</m:t>
        </m:r>
        <m:r>
          <m:rPr>
            <m:sty m:val="b"/>
          </m:rPr>
          <w:rPr>
            <w:rFonts w:ascii="Cambria Math" w:hAnsi="Cambria Math" w:cs="Arial"/>
            <w:sz w:val="20"/>
            <w:szCs w:val="20"/>
          </w:rPr>
          <m:t>n</m:t>
        </m:r>
      </m:oMath>
      <w:r w:rsidR="00812072" w:rsidRPr="00E12933">
        <w:rPr>
          <w:rFonts w:ascii="Arial" w:hAnsi="Arial" w:cs="Arial"/>
          <w:sz w:val="20"/>
          <w:szCs w:val="20"/>
        </w:rPr>
        <w:t xml:space="preserve"> which represents the divergence of the unit normal vector, can be rewritten in terms of curvature. It is equal to twice the mean curvature (</w:t>
      </w:r>
      <m:oMath>
        <m:r>
          <w:rPr>
            <w:rFonts w:ascii="Cambria Math" w:hAnsi="Cambria Math" w:cs="Arial"/>
            <w:sz w:val="20"/>
            <w:szCs w:val="20"/>
          </w:rPr>
          <m:t>2</m:t>
        </m:r>
        <m:r>
          <m:rPr>
            <m:sty m:val="p"/>
          </m:rPr>
          <w:rPr>
            <w:rFonts w:ascii="Cambria Math" w:hAnsi="Cambria Math" w:cs="Arial"/>
            <w:sz w:val="20"/>
            <w:szCs w:val="20"/>
          </w:rPr>
          <m:t>H</m:t>
        </m:r>
        <m:r>
          <w:rPr>
            <w:rFonts w:ascii="Cambria Math" w:hAnsi="Cambria Math" w:cs="Arial"/>
            <w:sz w:val="20"/>
            <w:szCs w:val="20"/>
          </w:rPr>
          <m:t>)</m:t>
        </m:r>
      </m:oMath>
      <w:r w:rsidR="00812072" w:rsidRPr="00E12933">
        <w:rPr>
          <w:rFonts w:ascii="Arial" w:hAnsi="Arial" w:cs="Arial"/>
          <w:sz w:val="20"/>
          <w:szCs w:val="20"/>
        </w:rPr>
        <w:t xml:space="preserve">, which is the sum of the reciprocals of the principal radii of curvature </w:t>
      </w:r>
      <m:oMath>
        <m:d>
          <m:dPr>
            <m:ctrlPr>
              <w:rPr>
                <w:rFonts w:ascii="Cambria Math" w:hAnsi="Cambria Math" w:cs="Arial"/>
                <w:i/>
                <w:sz w:val="20"/>
                <w:szCs w:val="20"/>
              </w:rPr>
            </m:ctrlPr>
          </m:dPr>
          <m:e>
            <m:f>
              <m:fPr>
                <m:ctrlPr>
                  <w:rPr>
                    <w:rFonts w:ascii="Cambria Math" w:hAnsi="Cambria Math" w:cs="Arial"/>
                    <w:sz w:val="20"/>
                    <w:szCs w:val="20"/>
                  </w:rPr>
                </m:ctrlPr>
              </m:fPr>
              <m:num>
                <m:r>
                  <w:rPr>
                    <w:rFonts w:ascii="Cambria Math" w:hAnsi="Cambria Math" w:cs="Arial"/>
                    <w:sz w:val="20"/>
                    <w:szCs w:val="20"/>
                  </w:rPr>
                  <m:t>1</m:t>
                </m:r>
                <m:ctrlPr>
                  <w:rPr>
                    <w:rFonts w:ascii="Cambria Math" w:hAnsi="Cambria Math" w:cs="Arial"/>
                    <w:i/>
                    <w:sz w:val="20"/>
                    <w:szCs w:val="20"/>
                  </w:rPr>
                </m:ctrlP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1</m:t>
                    </m:r>
                  </m:sub>
                </m:sSub>
                <m:ctrlPr>
                  <w:rPr>
                    <w:rFonts w:ascii="Cambria Math" w:hAnsi="Cambria Math" w:cs="Arial"/>
                    <w:i/>
                    <w:sz w:val="20"/>
                    <w:szCs w:val="20"/>
                  </w:rPr>
                </m:ctrlPr>
              </m:den>
            </m:f>
            <m:r>
              <w:rPr>
                <w:rFonts w:ascii="Cambria Math" w:hAnsi="Cambria Math" w:cs="Arial"/>
                <w:sz w:val="20"/>
                <w:szCs w:val="20"/>
              </w:rPr>
              <m:t>+</m:t>
            </m:r>
            <m:f>
              <m:fPr>
                <m:ctrlPr>
                  <w:rPr>
                    <w:rFonts w:ascii="Cambria Math" w:hAnsi="Cambria Math" w:cs="Arial"/>
                    <w:sz w:val="20"/>
                    <w:szCs w:val="20"/>
                  </w:rPr>
                </m:ctrlPr>
              </m:fPr>
              <m:num>
                <m:r>
                  <w:rPr>
                    <w:rFonts w:ascii="Cambria Math" w:hAnsi="Cambria Math" w:cs="Arial"/>
                    <w:sz w:val="20"/>
                    <w:szCs w:val="20"/>
                  </w:rPr>
                  <m:t>1</m:t>
                </m:r>
                <m:ctrlPr>
                  <w:rPr>
                    <w:rFonts w:ascii="Cambria Math" w:hAnsi="Cambria Math" w:cs="Arial"/>
                    <w:i/>
                    <w:sz w:val="20"/>
                    <w:szCs w:val="20"/>
                  </w:rPr>
                </m:ctrlPr>
              </m:num>
              <m:den>
                <m:sSub>
                  <m:sSubPr>
                    <m:ctrlPr>
                      <w:rPr>
                        <w:rFonts w:ascii="Cambria Math" w:hAnsi="Cambria Math" w:cs="Arial"/>
                        <w:i/>
                        <w:sz w:val="20"/>
                        <w:szCs w:val="20"/>
                      </w:rPr>
                    </m:ctrlPr>
                  </m:sSubPr>
                  <m:e>
                    <m:r>
                      <w:rPr>
                        <w:rFonts w:ascii="Cambria Math" w:hAnsi="Cambria Math" w:cs="Arial"/>
                        <w:sz w:val="20"/>
                        <w:szCs w:val="20"/>
                      </w:rPr>
                      <m:t>r</m:t>
                    </m:r>
                  </m:e>
                  <m:sub>
                    <m:r>
                      <w:rPr>
                        <w:rFonts w:ascii="Cambria Math" w:hAnsi="Cambria Math" w:cs="Arial"/>
                        <w:sz w:val="20"/>
                        <w:szCs w:val="20"/>
                      </w:rPr>
                      <m:t>2</m:t>
                    </m:r>
                  </m:sub>
                </m:sSub>
                <m:ctrlPr>
                  <w:rPr>
                    <w:rFonts w:ascii="Cambria Math" w:hAnsi="Cambria Math" w:cs="Arial"/>
                    <w:i/>
                    <w:sz w:val="20"/>
                    <w:szCs w:val="20"/>
                  </w:rPr>
                </m:ctrlPr>
              </m:den>
            </m:f>
          </m:e>
        </m:d>
        <m:r>
          <w:rPr>
            <w:rFonts w:ascii="Cambria Math" w:hAnsi="Cambria Math" w:cs="Arial"/>
            <w:sz w:val="20"/>
            <w:szCs w:val="20"/>
          </w:rPr>
          <m:t>.</m:t>
        </m:r>
      </m:oMath>
    </w:p>
    <w:p w14:paraId="441E7910" w14:textId="7497821E" w:rsidR="005831E9" w:rsidRPr="00204347" w:rsidDel="00285F3F" w:rsidRDefault="00812072" w:rsidP="001530CC">
      <w:pPr>
        <w:pStyle w:val="a3"/>
        <w:ind w:firstLineChars="50" w:firstLine="100"/>
        <w:jc w:val="both"/>
        <w:rPr>
          <w:ins w:id="720" w:author="Dong Ki Yoon" w:date="2023-11-03T15:03:00Z"/>
          <w:del w:id="721" w:author="Kim Wantae" w:date="2023-11-03T21:48:00Z"/>
          <w:rFonts w:ascii="Arial" w:hAnsi="Arial" w:cs="Arial"/>
          <w:color w:val="000000" w:themeColor="text1"/>
          <w:sz w:val="20"/>
          <w:szCs w:val="20"/>
          <w:rPrChange w:id="722" w:author="Kim Wantae" w:date="2023-11-03T21:51:00Z">
            <w:rPr>
              <w:ins w:id="723" w:author="Dong Ki Yoon" w:date="2023-11-03T15:03:00Z"/>
              <w:del w:id="724" w:author="Kim Wantae" w:date="2023-11-03T21:48:00Z"/>
              <w:rFonts w:ascii="Arial" w:hAnsi="Arial" w:cs="Arial"/>
              <w:sz w:val="20"/>
              <w:szCs w:val="20"/>
            </w:rPr>
          </w:rPrChange>
        </w:rPr>
      </w:pPr>
      <w:r w:rsidRPr="00E12933">
        <w:rPr>
          <w:rFonts w:ascii="Arial" w:hAnsi="Arial" w:cs="Arial"/>
          <w:sz w:val="20"/>
          <w:szCs w:val="20"/>
        </w:rPr>
        <w:t>This equation relates the vapor pressure at a curved surface to the vapor pressure at a flat surface, the surface tension, the densities of the vapor and liquid phases, and the curvature of the surface. It provides a mathematical description of how the vapor pressure changes with the curvature of the surface.</w:t>
      </w:r>
      <w:r w:rsidR="00775F15" w:rsidRPr="00E12933">
        <w:rPr>
          <w:rFonts w:ascii="Arial" w:hAnsi="Arial" w:cs="Arial"/>
          <w:sz w:val="20"/>
          <w:szCs w:val="20"/>
        </w:rPr>
        <w:t xml:space="preserve"> </w:t>
      </w:r>
      <w:del w:id="725" w:author="Perry H Leo" w:date="2023-10-18T12:32:00Z">
        <w:r w:rsidR="00775F15" w:rsidRPr="00E12933" w:rsidDel="005D5902">
          <w:rPr>
            <w:rFonts w:ascii="Arial" w:hAnsi="Arial" w:cs="Arial"/>
            <w:sz w:val="20"/>
            <w:szCs w:val="20"/>
          </w:rPr>
          <w:delText>It can be further emphasized that w</w:delText>
        </w:r>
      </w:del>
      <w:ins w:id="726" w:author="Perry H Leo" w:date="2023-10-18T12:32:00Z">
        <w:r w:rsidR="005D5902">
          <w:rPr>
            <w:rFonts w:ascii="Arial" w:hAnsi="Arial" w:cs="Arial"/>
            <w:sz w:val="20"/>
            <w:szCs w:val="20"/>
          </w:rPr>
          <w:t>W</w:t>
        </w:r>
      </w:ins>
      <w:r w:rsidR="00775F15" w:rsidRPr="00E12933">
        <w:rPr>
          <w:rFonts w:ascii="Arial" w:hAnsi="Arial" w:cs="Arial"/>
          <w:sz w:val="20"/>
          <w:szCs w:val="20"/>
        </w:rPr>
        <w:t xml:space="preserve">hen the curvature is large (corresponding to smaller radii of curvature), the vapor pressure equation indicates an enhancement in the process of </w:t>
      </w:r>
      <w:r w:rsidR="00BB7672" w:rsidRPr="00E12933">
        <w:rPr>
          <w:rFonts w:ascii="Arial" w:hAnsi="Arial" w:cs="Arial"/>
          <w:sz w:val="20"/>
          <w:szCs w:val="20"/>
        </w:rPr>
        <w:t>sublimation</w:t>
      </w:r>
      <w:r w:rsidR="00775F15" w:rsidRPr="00E12933">
        <w:rPr>
          <w:rFonts w:ascii="Arial" w:hAnsi="Arial" w:cs="Arial"/>
          <w:sz w:val="20"/>
          <w:szCs w:val="20"/>
        </w:rPr>
        <w:t xml:space="preserve"> or vaporization. This means that in regions with significant curvature, where the surface is highly curved or sharply curved, there is a stronger tendency for molecules to undergo a transition to the vapor phase. </w:t>
      </w:r>
      <w:del w:id="727" w:author="Kim Wantae" w:date="2023-10-30T12:57:00Z">
        <w:r w:rsidR="00775F15" w:rsidRPr="00E12933" w:rsidDel="000523E8">
          <w:rPr>
            <w:rFonts w:ascii="Arial" w:hAnsi="Arial" w:cs="Arial"/>
            <w:sz w:val="20"/>
            <w:szCs w:val="20"/>
          </w:rPr>
          <w:delText xml:space="preserve">Consequently, surfaces with higher curvature effectively facilitate the </w:delText>
        </w:r>
        <w:r w:rsidR="00BB7672" w:rsidRPr="00E12933" w:rsidDel="000523E8">
          <w:rPr>
            <w:rFonts w:ascii="Arial" w:hAnsi="Arial" w:cs="Arial"/>
            <w:sz w:val="20"/>
            <w:szCs w:val="20"/>
          </w:rPr>
          <w:delText>sublimation</w:delText>
        </w:r>
        <w:r w:rsidR="00775F15" w:rsidRPr="00E12933" w:rsidDel="000523E8">
          <w:rPr>
            <w:rFonts w:ascii="Arial" w:hAnsi="Arial" w:cs="Arial"/>
            <w:sz w:val="20"/>
            <w:szCs w:val="20"/>
          </w:rPr>
          <w:delText xml:space="preserve"> or vaporization process in a more pronounced manner compared to surfaces with lower curvature.</w:delText>
        </w:r>
        <w:r w:rsidR="00EF7EC0" w:rsidRPr="00E12933" w:rsidDel="000523E8">
          <w:rPr>
            <w:rFonts w:ascii="Arial" w:hAnsi="Arial" w:cs="Arial"/>
            <w:sz w:val="20"/>
            <w:szCs w:val="20"/>
          </w:rPr>
          <w:delText xml:space="preserve"> </w:delText>
        </w:r>
      </w:del>
      <w:r w:rsidR="00EF7EC0" w:rsidRPr="00E12933">
        <w:rPr>
          <w:rFonts w:ascii="Arial" w:hAnsi="Arial" w:cs="Arial"/>
          <w:sz w:val="20"/>
          <w:szCs w:val="20"/>
        </w:rPr>
        <w:t xml:space="preserve">In the case of an elliptical droplet, </w:t>
      </w:r>
      <w:ins w:id="728" w:author="Perry H Leo" w:date="2023-10-18T12:32:00Z">
        <w:r w:rsidR="005D5902">
          <w:rPr>
            <w:rFonts w:ascii="Arial" w:hAnsi="Arial" w:cs="Arial"/>
            <w:sz w:val="20"/>
            <w:szCs w:val="20"/>
          </w:rPr>
          <w:t xml:space="preserve">the </w:t>
        </w:r>
      </w:ins>
      <w:ins w:id="729" w:author="Perry H Leo" w:date="2023-10-18T12:33:00Z">
        <w:r w:rsidR="005D5902">
          <w:rPr>
            <w:rFonts w:ascii="Arial" w:hAnsi="Arial" w:cs="Arial"/>
            <w:sz w:val="20"/>
            <w:szCs w:val="20"/>
          </w:rPr>
          <w:t>Kelvin</w:t>
        </w:r>
      </w:ins>
      <w:ins w:id="730" w:author="Perry H Leo" w:date="2023-10-18T12:32:00Z">
        <w:r w:rsidR="005D5902">
          <w:rPr>
            <w:rFonts w:ascii="Arial" w:hAnsi="Arial" w:cs="Arial"/>
            <w:sz w:val="20"/>
            <w:szCs w:val="20"/>
          </w:rPr>
          <w:t xml:space="preserve"> equation show</w:t>
        </w:r>
      </w:ins>
      <w:ins w:id="731" w:author="Perry H Leo" w:date="2023-10-18T12:33:00Z">
        <w:r w:rsidR="005D5902">
          <w:rPr>
            <w:rFonts w:ascii="Arial" w:hAnsi="Arial" w:cs="Arial"/>
            <w:sz w:val="20"/>
            <w:szCs w:val="20"/>
          </w:rPr>
          <w:t xml:space="preserve">s that there will be </w:t>
        </w:r>
      </w:ins>
      <w:r w:rsidR="00EF7EC0" w:rsidRPr="00E12933">
        <w:rPr>
          <w:rFonts w:ascii="Arial" w:hAnsi="Arial" w:cs="Arial"/>
          <w:sz w:val="20"/>
          <w:szCs w:val="20"/>
        </w:rPr>
        <w:t>differences in vapor pressure occur between the sharp edges and the wider parts. This imbalance leads to asymmetric phase transitions, disrupting the stable TFCD structure formed by the smectic A phase. As a result, the system becomes more unstable and transitions into a less stable configuration.</w:t>
      </w:r>
      <w:r w:rsidR="005831E9" w:rsidRPr="00E12933">
        <w:rPr>
          <w:rFonts w:ascii="Arial" w:hAnsi="Arial" w:cs="Arial"/>
          <w:sz w:val="20"/>
          <w:szCs w:val="20"/>
        </w:rPr>
        <w:t xml:space="preserve"> </w:t>
      </w:r>
      <w:r w:rsidR="00A256AE" w:rsidRPr="00E12933">
        <w:rPr>
          <w:rFonts w:ascii="Arial" w:hAnsi="Arial" w:cs="Arial"/>
          <w:sz w:val="20"/>
          <w:szCs w:val="20"/>
        </w:rPr>
        <w:t xml:space="preserve">This phenomenon can be attributed to splay deformation, which causes increased thermodynamic activity due to molecular instability. The splay deformation of molecules in the curved regions results in an increase in the intermolecular spacing, reducing the </w:t>
      </w:r>
      <w:r w:rsidR="00A256AE" w:rsidRPr="00204347">
        <w:rPr>
          <w:rFonts w:ascii="Arial" w:hAnsi="Arial" w:cs="Arial"/>
          <w:color w:val="000000" w:themeColor="text1"/>
          <w:sz w:val="20"/>
          <w:szCs w:val="20"/>
          <w:rPrChange w:id="732" w:author="Kim Wantae" w:date="2023-11-03T21:51:00Z">
            <w:rPr>
              <w:rFonts w:ascii="Arial" w:hAnsi="Arial" w:cs="Arial"/>
              <w:sz w:val="20"/>
              <w:szCs w:val="20"/>
            </w:rPr>
          </w:rPrChange>
        </w:rPr>
        <w:lastRenderedPageBreak/>
        <w:t xml:space="preserve">cohesive forces between the molecules. As a result, the molecules in the curved regions have higher thermal energy, leading to an increase in the vapor pressure of the droplet. </w:t>
      </w:r>
    </w:p>
    <w:p w14:paraId="7367AC49" w14:textId="6DF9A197" w:rsidR="00800009" w:rsidRPr="00204347" w:rsidDel="00285F3F" w:rsidRDefault="00800009">
      <w:pPr>
        <w:pStyle w:val="a3"/>
        <w:jc w:val="both"/>
        <w:rPr>
          <w:ins w:id="733" w:author="Dong Ki Yoon" w:date="2023-11-03T15:03:00Z"/>
          <w:moveFrom w:id="734" w:author="Kim Wantae" w:date="2023-11-03T21:48:00Z"/>
          <w:rFonts w:ascii="Arial" w:eastAsiaTheme="minorEastAsia" w:hAnsi="Arial" w:cs="Arial"/>
          <w:color w:val="000000" w:themeColor="text1"/>
          <w:sz w:val="20"/>
          <w:szCs w:val="20"/>
          <w:rPrChange w:id="735" w:author="Kim Wantae" w:date="2023-11-03T21:51:00Z">
            <w:rPr>
              <w:ins w:id="736" w:author="Dong Ki Yoon" w:date="2023-11-03T15:03:00Z"/>
              <w:moveFrom w:id="737" w:author="Kim Wantae" w:date="2023-11-03T21:48:00Z"/>
              <w:rFonts w:ascii="Arial" w:eastAsiaTheme="minorEastAsia" w:hAnsi="Arial" w:cs="Arial"/>
              <w:sz w:val="20"/>
              <w:szCs w:val="20"/>
            </w:rPr>
          </w:rPrChange>
        </w:rPr>
        <w:pPrChange w:id="738" w:author="Kim Wantae" w:date="2023-11-03T21:48:00Z">
          <w:pPr>
            <w:pStyle w:val="a3"/>
            <w:ind w:firstLineChars="50" w:firstLine="100"/>
            <w:jc w:val="both"/>
          </w:pPr>
        </w:pPrChange>
      </w:pPr>
      <w:moveFromRangeStart w:id="739" w:author="Kim Wantae" w:date="2023-11-03T21:48:00Z" w:name="move149940518"/>
    </w:p>
    <w:p w14:paraId="34477662" w14:textId="50B606D5" w:rsidR="00800009" w:rsidRPr="00204347" w:rsidDel="00285F3F" w:rsidRDefault="00800009">
      <w:pPr>
        <w:pStyle w:val="a3"/>
        <w:jc w:val="both"/>
        <w:rPr>
          <w:ins w:id="740" w:author="Dong Ki Yoon" w:date="2023-11-03T15:03:00Z"/>
          <w:moveFrom w:id="741" w:author="Kim Wantae" w:date="2023-11-03T21:48:00Z"/>
          <w:rFonts w:ascii="Arial" w:eastAsia="바탕" w:hAnsi="Arial" w:cs="Arial"/>
          <w:color w:val="000000" w:themeColor="text1"/>
          <w:sz w:val="20"/>
          <w:szCs w:val="20"/>
          <w:rPrChange w:id="742" w:author="Kim Wantae" w:date="2023-11-03T21:51:00Z">
            <w:rPr>
              <w:ins w:id="743" w:author="Dong Ki Yoon" w:date="2023-11-03T15:03:00Z"/>
              <w:moveFrom w:id="744" w:author="Kim Wantae" w:date="2023-11-03T21:48:00Z"/>
              <w:rFonts w:ascii="Arial" w:eastAsia="바탕" w:hAnsi="Arial" w:cs="Arial"/>
              <w:sz w:val="20"/>
              <w:szCs w:val="20"/>
            </w:rPr>
          </w:rPrChange>
        </w:rPr>
        <w:pPrChange w:id="745" w:author="Kim Wantae" w:date="2023-11-03T21:48:00Z">
          <w:pPr>
            <w:pStyle w:val="a3"/>
            <w:ind w:firstLineChars="50" w:firstLine="120"/>
            <w:jc w:val="both"/>
          </w:pPr>
        </w:pPrChange>
      </w:pPr>
      <w:commentRangeStart w:id="746"/>
      <w:moveFrom w:id="747" w:author="Kim Wantae" w:date="2023-11-03T21:48:00Z">
        <w:ins w:id="748" w:author="Dong Ki Yoon" w:date="2023-11-03T15:03:00Z">
          <w:r w:rsidRPr="00204347" w:rsidDel="00285F3F">
            <w:rPr>
              <w:rFonts w:ascii="Arial" w:hAnsi="Arial" w:cs="Arial"/>
              <w:color w:val="000000" w:themeColor="text1"/>
              <w:szCs w:val="20"/>
              <w:rPrChange w:id="749" w:author="Kim Wantae" w:date="2023-11-03T21:51:00Z">
                <w:rPr>
                  <w:rFonts w:ascii="Arial" w:hAnsi="Arial" w:cs="Arial"/>
                  <w:szCs w:val="20"/>
                </w:rPr>
              </w:rPrChange>
            </w:rPr>
            <w:t>In the case of torus droplets arranged in a circular pattern, sublimation occurs more slowly in the inner region of the ring, which has a negative curvature component, as shown in Fig. 4. This corresponds to the presence of concentric circles remaining in the inner region of the ring at the half point formed during the actual sublimation process. Due to the appropriate fluidity of Y002 and its high surface tension, it reassembles into droplets and converges into a torus shape instead of a spherical shape. (Fig. S3) The residues formed near the dimples during the sublimation of TFCD arrays on a flat substrate are structurally and topologically equivalent to the concentric circular trace within the 1/2 ring of the circular pillar. (Fig. S5)</w:t>
          </w:r>
          <w:r w:rsidRPr="00204347" w:rsidDel="00285F3F">
            <w:rPr>
              <w:rFonts w:ascii="Arial" w:eastAsia="바탕" w:hAnsi="Arial" w:cs="Arial"/>
              <w:color w:val="000000" w:themeColor="text1"/>
              <w:szCs w:val="20"/>
              <w:rPrChange w:id="750" w:author="Kim Wantae" w:date="2023-11-03T21:51:00Z">
                <w:rPr>
                  <w:rFonts w:ascii="Arial" w:eastAsia="바탕" w:hAnsi="Arial" w:cs="Arial"/>
                  <w:szCs w:val="20"/>
                </w:rPr>
              </w:rPrChange>
            </w:rPr>
            <w:t xml:space="preserve"> If the droplet's crystallinity decreases and its ordering ability of molecules becomes low, the torus droplet described earlier may not be maintained during the sublimation process. After the initial formation of the TFCD array, if the smectic phase is maintained at a high temperature of 190 °C and rapid sublimation occurs, a spherical droplet typically forms at the centers of the TFCDs, which are the dimple positions. However, this spherical droplet exists only for a very short period of time and quickly sublimates and disappears.</w:t>
          </w:r>
          <w:r w:rsidRPr="00204347" w:rsidDel="00285F3F">
            <w:rPr>
              <w:rFonts w:ascii="Arial" w:eastAsia="바탕" w:hAnsi="Arial" w:cs="Arial"/>
              <w:color w:val="000000" w:themeColor="text1"/>
              <w:szCs w:val="20"/>
              <w:rPrChange w:id="751" w:author="Kim Wantae" w:date="2023-11-03T21:51:00Z">
                <w:rPr>
                  <w:rFonts w:ascii="Arial" w:eastAsia="바탕" w:hAnsi="Arial" w:cs="Arial"/>
                  <w:szCs w:val="20"/>
                </w:rPr>
              </w:rPrChange>
            </w:rPr>
            <w:fldChar w:fldCharType="begin"/>
          </w:r>
          <w:r w:rsidRPr="00204347" w:rsidDel="00285F3F">
            <w:rPr>
              <w:rFonts w:ascii="Arial" w:eastAsia="바탕" w:hAnsi="Arial" w:cs="Arial"/>
              <w:color w:val="000000" w:themeColor="text1"/>
              <w:szCs w:val="20"/>
              <w:rPrChange w:id="752" w:author="Kim Wantae" w:date="2023-11-03T21:51:00Z">
                <w:rPr>
                  <w:rFonts w:ascii="Arial" w:eastAsia="바탕" w:hAnsi="Arial" w:cs="Arial"/>
                  <w:szCs w:val="20"/>
                </w:rPr>
              </w:rPrChange>
            </w:rPr>
            <w:instrText xml:space="preserve"> ADDIN EN.CITE &lt;EndNote&gt;&lt;Cite&gt;&lt;Author&gt;Kim&lt;/Author&gt;&lt;Year&gt;2016&lt;/Year&gt;&lt;RecNum&gt;123&lt;/RecNum&gt;&lt;DisplayText&gt;(15)&lt;/DisplayText&gt;&lt;record&gt;&lt;rec-number&gt;123&lt;/rec-number&gt;&lt;foreign-keys&gt;&lt;key app="EN" db-id="xvv20ra5fdvvrfe9pwgvafd49xvz59zdp9p9" timestamp="1685016588"&gt;123&lt;/key&gt;&lt;/foreign-keys&gt;&lt;ref-type name="Journal Article"&gt;17&lt;/ref-type&gt;&lt;contributors&gt;&lt;authors&gt;&lt;author&gt;Kim, D. S.&lt;/author&gt;&lt;author&gt;Cha, Y. J.&lt;/author&gt;&lt;author&gt;Kim, M. H.&lt;/author&gt;&lt;author&gt;Lavrentovich, O. D.&lt;/author&gt;&lt;author&gt;Yoon, D. K.&lt;/author&gt;&lt;/authors&gt;&lt;/contributors&gt;&lt;auth-address&gt;Korea Adv Inst Sci &amp;amp; Technol, Grad Sch Nanosci &amp;amp; Technol, Taejon 305701, South Korea&amp;#xD;Korea Adv Inst Sci &amp;amp; Technol, KINC, Taejon 305701, South Korea&amp;#xD;Pukyong Natl Univ, Dept Polymer Engn, Busan 608739, South Korea&amp;#xD;Kent State Univ, Inst Liquid Crystal, Kent, OH 44242 USA&amp;#xD;Kent State Univ, Chem Phys Interdisciplinary Program, Kent, OH 44242 USA&lt;/auth-address&gt;&lt;titles&gt;&lt;title&gt;Controlling Gaussian and mean curvatures at microscale by sublimation and condensation of smectic liquid crystals&lt;/title&gt;&lt;secondary-title&gt;Nature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Commun&lt;/abbr-1&gt;&lt;/alt-periodical&gt;&lt;volume&gt;7&lt;/volume&gt;&lt;keywords&gt;&lt;keyword&gt;focal conic domains&lt;/keyword&gt;&lt;keyword&gt;isotropic-phase&lt;/keyword&gt;&lt;keyword&gt;defects&lt;/keyword&gt;&lt;keyword&gt;arrays&lt;/keyword&gt;&lt;keyword&gt;films&lt;/keyword&gt;&lt;/keywords&gt;&lt;dates&gt;&lt;year&gt;2016&lt;/year&gt;&lt;pub-dates&gt;&lt;date&gt;Jan&lt;/date&gt;&lt;/pub-dates&gt;&lt;/dates&gt;&lt;isbn&gt;2041-1723&lt;/isbn&gt;&lt;accession-num&gt;WOS:000369020200003&lt;/accession-num&gt;&lt;urls&gt;&lt;related-urls&gt;&lt;url&gt;&amp;lt;Go to ISI&amp;gt;://WOS:000369020200003&lt;/url&gt;&lt;/related-urls&gt;&lt;/urls&gt;&lt;electronic-resource-num&gt;ARTN 10236&amp;#xD;10.1038/ncomms10236&lt;/electronic-resource-num&gt;&lt;language&gt;English&lt;/language&gt;&lt;/record&gt;&lt;/Cite&gt;&lt;/EndNote&gt;</w:instrText>
          </w:r>
          <w:r w:rsidRPr="00204347" w:rsidDel="00285F3F">
            <w:rPr>
              <w:rFonts w:ascii="Arial" w:eastAsia="바탕" w:hAnsi="Arial" w:cs="Arial"/>
              <w:color w:val="000000" w:themeColor="text1"/>
              <w:szCs w:val="20"/>
              <w:rPrChange w:id="753" w:author="Kim Wantae" w:date="2023-11-03T21:51:00Z">
                <w:rPr>
                  <w:rFonts w:ascii="Arial" w:eastAsia="바탕" w:hAnsi="Arial" w:cs="Arial"/>
                  <w:szCs w:val="20"/>
                </w:rPr>
              </w:rPrChange>
            </w:rPr>
            <w:fldChar w:fldCharType="separate"/>
          </w:r>
          <w:r w:rsidRPr="00204347" w:rsidDel="00285F3F">
            <w:rPr>
              <w:rFonts w:ascii="Arial" w:eastAsia="바탕" w:hAnsi="Arial" w:cs="Arial"/>
              <w:noProof/>
              <w:color w:val="000000" w:themeColor="text1"/>
              <w:szCs w:val="20"/>
              <w:rPrChange w:id="754" w:author="Kim Wantae" w:date="2023-11-03T21:51:00Z">
                <w:rPr>
                  <w:rFonts w:ascii="Arial" w:eastAsia="바탕" w:hAnsi="Arial" w:cs="Arial"/>
                  <w:noProof/>
                  <w:szCs w:val="20"/>
                </w:rPr>
              </w:rPrChange>
            </w:rPr>
            <w:t>(15)</w:t>
          </w:r>
          <w:r w:rsidRPr="00204347" w:rsidDel="00285F3F">
            <w:rPr>
              <w:rFonts w:ascii="Arial" w:eastAsia="바탕" w:hAnsi="Arial" w:cs="Arial"/>
              <w:color w:val="000000" w:themeColor="text1"/>
              <w:szCs w:val="20"/>
              <w:rPrChange w:id="755" w:author="Kim Wantae" w:date="2023-11-03T21:51:00Z">
                <w:rPr>
                  <w:rFonts w:ascii="Arial" w:eastAsia="바탕" w:hAnsi="Arial" w:cs="Arial"/>
                  <w:szCs w:val="20"/>
                </w:rPr>
              </w:rPrChange>
            </w:rPr>
            <w:fldChar w:fldCharType="end"/>
          </w:r>
          <w:r w:rsidRPr="00204347" w:rsidDel="00285F3F">
            <w:rPr>
              <w:rFonts w:ascii="Arial" w:eastAsia="바탕" w:hAnsi="Arial" w:cs="Arial"/>
              <w:color w:val="000000" w:themeColor="text1"/>
              <w:szCs w:val="20"/>
              <w:rPrChange w:id="756" w:author="Kim Wantae" w:date="2023-11-03T21:51:00Z">
                <w:rPr>
                  <w:rFonts w:ascii="Arial" w:eastAsia="바탕" w:hAnsi="Arial" w:cs="Arial"/>
                  <w:szCs w:val="20"/>
                </w:rPr>
              </w:rPrChange>
            </w:rPr>
            <w:t xml:space="preserve"> This is attributed to the decrease in crystallinity and reduction in surface tension of Y002 at high temperatures, coupled with a more significant decrease in viscosity. As a result, the Laplace number increases, leading to the observed changes.</w:t>
          </w:r>
          <w:commentRangeEnd w:id="746"/>
          <w:r w:rsidRPr="00204347" w:rsidDel="00285F3F">
            <w:rPr>
              <w:rStyle w:val="aa"/>
              <w:color w:val="000000" w:themeColor="text1"/>
              <w:rPrChange w:id="757" w:author="Kim Wantae" w:date="2023-11-03T21:51:00Z">
                <w:rPr>
                  <w:rStyle w:val="aa"/>
                </w:rPr>
              </w:rPrChange>
            </w:rPr>
            <w:commentReference w:id="746"/>
          </w:r>
        </w:ins>
      </w:moveFrom>
    </w:p>
    <w:moveFromRangeEnd w:id="739"/>
    <w:p w14:paraId="1A31ABA8" w14:textId="77777777" w:rsidR="00285F3F" w:rsidRPr="00204347" w:rsidRDefault="00285F3F" w:rsidP="00285F3F">
      <w:pPr>
        <w:pStyle w:val="a3"/>
        <w:ind w:firstLineChars="50" w:firstLine="100"/>
        <w:jc w:val="both"/>
        <w:rPr>
          <w:moveTo w:id="758" w:author="Kim Wantae" w:date="2023-11-03T21:48:00Z"/>
          <w:rFonts w:ascii="Arial" w:eastAsiaTheme="minorEastAsia" w:hAnsi="Arial" w:cs="Arial"/>
          <w:color w:val="000000" w:themeColor="text1"/>
          <w:sz w:val="20"/>
          <w:szCs w:val="20"/>
          <w:rPrChange w:id="759" w:author="Kim Wantae" w:date="2023-11-03T21:51:00Z">
            <w:rPr>
              <w:moveTo w:id="760" w:author="Kim Wantae" w:date="2023-11-03T21:48:00Z"/>
              <w:rFonts w:ascii="Arial" w:eastAsiaTheme="minorEastAsia" w:hAnsi="Arial" w:cs="Arial"/>
              <w:sz w:val="20"/>
              <w:szCs w:val="20"/>
            </w:rPr>
          </w:rPrChange>
        </w:rPr>
      </w:pPr>
      <w:moveToRangeStart w:id="761" w:author="Kim Wantae" w:date="2023-11-03T21:48:00Z" w:name="move149940518"/>
    </w:p>
    <w:p w14:paraId="7E9302A7" w14:textId="77777777" w:rsidR="00285F3F" w:rsidRPr="00204347" w:rsidDel="00285F3F" w:rsidRDefault="00285F3F" w:rsidP="00285F3F">
      <w:pPr>
        <w:pStyle w:val="a3"/>
        <w:ind w:firstLineChars="50" w:firstLine="100"/>
        <w:jc w:val="both"/>
        <w:rPr>
          <w:del w:id="762" w:author="Kim Wantae" w:date="2023-11-03T21:48:00Z"/>
          <w:moveTo w:id="763" w:author="Kim Wantae" w:date="2023-11-03T21:48:00Z"/>
          <w:rFonts w:ascii="Arial" w:eastAsia="바탕" w:hAnsi="Arial" w:cs="Arial"/>
          <w:color w:val="000000" w:themeColor="text1"/>
          <w:sz w:val="20"/>
          <w:szCs w:val="20"/>
          <w:rPrChange w:id="764" w:author="Kim Wantae" w:date="2023-11-03T21:51:00Z">
            <w:rPr>
              <w:del w:id="765" w:author="Kim Wantae" w:date="2023-11-03T21:48:00Z"/>
              <w:moveTo w:id="766" w:author="Kim Wantae" w:date="2023-11-03T21:48:00Z"/>
              <w:rFonts w:ascii="Arial" w:eastAsia="바탕" w:hAnsi="Arial" w:cs="Arial"/>
              <w:color w:val="FF0000"/>
              <w:sz w:val="20"/>
              <w:szCs w:val="20"/>
            </w:rPr>
          </w:rPrChange>
        </w:rPr>
      </w:pPr>
      <w:moveTo w:id="767" w:author="Kim Wantae" w:date="2023-11-03T21:48:00Z">
        <w:r w:rsidRPr="00204347">
          <w:rPr>
            <w:rFonts w:ascii="Arial" w:hAnsi="Arial" w:cs="Arial"/>
            <w:color w:val="000000" w:themeColor="text1"/>
            <w:sz w:val="20"/>
            <w:szCs w:val="20"/>
            <w:rPrChange w:id="768" w:author="Kim Wantae" w:date="2023-11-03T21:51:00Z">
              <w:rPr>
                <w:rFonts w:ascii="Arial" w:hAnsi="Arial" w:cs="Arial"/>
                <w:color w:val="FF0000"/>
                <w:sz w:val="20"/>
                <w:szCs w:val="20"/>
              </w:rPr>
            </w:rPrChange>
          </w:rPr>
          <w:t>In the case of torus droplets arranged in a circular pattern, sublimation occurs more slowly in the inner region of the ring, which has a negative curvature component, as shown in Fig. 4. This corresponds to the presence of concentric circles remaining in the inner region of the ring at the half point formed during the actual sublimation process. Due to the appropriate fluidity of Y002 and its high surface tension, it reassembles into droplets and converges into a torus shape instead of a spherical shape. (Fig. S3) The residues formed near the dimples during the sublimation of TFCD arrays on a flat substrate are structurally and topologically equivalent to the concentric circular trace within the 1/2 ring of the circular pillar. (Fig. S5)</w:t>
        </w:r>
        <w:r w:rsidRPr="00204347">
          <w:rPr>
            <w:rFonts w:ascii="Arial" w:eastAsia="바탕" w:hAnsi="Arial" w:cs="Arial"/>
            <w:color w:val="000000" w:themeColor="text1"/>
            <w:sz w:val="20"/>
            <w:szCs w:val="20"/>
            <w:rPrChange w:id="769" w:author="Kim Wantae" w:date="2023-11-03T21:51:00Z">
              <w:rPr>
                <w:rFonts w:ascii="Arial" w:eastAsia="바탕" w:hAnsi="Arial" w:cs="Arial"/>
                <w:color w:val="FF0000"/>
                <w:sz w:val="20"/>
                <w:szCs w:val="20"/>
              </w:rPr>
            </w:rPrChange>
          </w:rPr>
          <w:t xml:space="preserve"> If the droplet's crystallinity decreases and its ordering ability of molecules becomes low, the torus droplet described earlier may not be maintained during the sublimation process. After the initial formation of the TFCD array, if the smectic phase is maintained at a high temperature of 190 °C and rapid sublimation occurs, a spherical droplet typically forms at the centers of the TFCDs, which are the dimple positions. However, this spherical droplet exists only for a very short period of time and quickly sublimates and disappears.</w:t>
        </w:r>
        <w:r w:rsidRPr="00204347">
          <w:rPr>
            <w:rFonts w:ascii="Arial" w:eastAsia="바탕" w:hAnsi="Arial" w:cs="Arial"/>
            <w:color w:val="000000" w:themeColor="text1"/>
            <w:szCs w:val="20"/>
            <w:rPrChange w:id="770" w:author="Kim Wantae" w:date="2023-11-03T21:51:00Z">
              <w:rPr>
                <w:rFonts w:ascii="Arial" w:eastAsia="바탕" w:hAnsi="Arial" w:cs="Arial"/>
                <w:color w:val="FF0000"/>
                <w:szCs w:val="20"/>
              </w:rPr>
            </w:rPrChange>
          </w:rPr>
          <w:fldChar w:fldCharType="begin"/>
        </w:r>
        <w:r w:rsidRPr="00204347">
          <w:rPr>
            <w:rFonts w:ascii="Arial" w:eastAsia="바탕" w:hAnsi="Arial" w:cs="Arial"/>
            <w:color w:val="000000" w:themeColor="text1"/>
            <w:sz w:val="20"/>
            <w:szCs w:val="20"/>
            <w:rPrChange w:id="771" w:author="Kim Wantae" w:date="2023-11-03T21:51:00Z">
              <w:rPr>
                <w:rFonts w:ascii="Arial" w:eastAsia="바탕" w:hAnsi="Arial" w:cs="Arial"/>
                <w:color w:val="FF0000"/>
                <w:sz w:val="20"/>
                <w:szCs w:val="20"/>
              </w:rPr>
            </w:rPrChange>
          </w:rPr>
          <w:instrText xml:space="preserve"> ADDIN EN.CITE &lt;EndNote&gt;&lt;Cite&gt;&lt;Author&gt;Kim&lt;/Author&gt;&lt;Year&gt;2016&lt;/Year&gt;&lt;RecNum&gt;123&lt;/RecNum&gt;&lt;DisplayText&gt;(15)&lt;/DisplayText&gt;&lt;record&gt;&lt;rec-number&gt;123&lt;/rec-number&gt;&lt;foreign-keys&gt;&lt;key app="EN" db-id="xvv20ra5fdvvrfe9pwgvafd49xvz59zdp9p9" timestamp="1685016588"&gt;123&lt;/key&gt;&lt;/foreign-keys&gt;&lt;ref-type name="Journal Article"&gt;17&lt;/ref-type&gt;&lt;contributors&gt;&lt;authors&gt;&lt;author&gt;Kim, D. S.&lt;/author&gt;&lt;author&gt;Cha, Y. J.&lt;/author&gt;&lt;author&gt;Kim, M. H.&lt;/author&gt;&lt;author&gt;Lavrentovich, O. D.&lt;/author&gt;&lt;author&gt;Yoon, D. K.&lt;/author&gt;&lt;/authors&gt;&lt;/contributors&gt;&lt;auth-address&gt;Korea Adv Inst Sci &amp;amp; Technol, Grad Sch Nanosci &amp;amp; Technol, Taejon 305701, South Korea&amp;#xD;Korea Adv Inst Sci &amp;amp; Technol, KINC, Taejon 305701, South Korea&amp;#xD;Pukyong Natl Univ, Dept Polymer Engn, Busan 608739, South Korea&amp;#xD;Kent State Univ, Inst Liquid Crystal, Kent, OH 44242 USA&amp;#xD;Kent State Univ, Chem Phys Interdisciplinary Program, Kent, OH 44242 USA&lt;/auth-address&gt;&lt;titles&gt;&lt;title&gt;Controlling Gaussian and mean curvatures at microscale by sublimation and condensation of smectic liquid crystals&lt;/title&gt;&lt;secondary-title&gt;Nature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Commun&lt;/abbr-1&gt;&lt;/alt-periodical&gt;&lt;volume&gt;7&lt;/volume&gt;&lt;keywords&gt;&lt;keyword&gt;focal conic domains&lt;/keyword&gt;&lt;keyword&gt;isotropic-phase&lt;/keyword&gt;&lt;keyword&gt;defects&lt;/keyword&gt;&lt;keyword&gt;arrays&lt;/keyword&gt;&lt;keyword&gt;films&lt;/keyword&gt;&lt;/keywords&gt;&lt;dates&gt;&lt;year&gt;2016&lt;/year&gt;&lt;pub-dates&gt;&lt;date&gt;Jan&lt;/date&gt;&lt;/pub-dates&gt;&lt;/dates&gt;&lt;isbn&gt;2041-1723&lt;/isbn&gt;&lt;accession-num&gt;WOS:000369020200003&lt;/accession-num&gt;&lt;urls&gt;&lt;related-urls&gt;&lt;url&gt;&amp;lt;Go to ISI&amp;gt;://WOS:000369020200003&lt;/url&gt;&lt;/related-urls&gt;&lt;/urls&gt;&lt;electronic-resource-num&gt;ARTN 10236&amp;#xD;10.1038/ncomms10236&lt;/electronic-resource-num&gt;&lt;language&gt;English&lt;/language&gt;&lt;/record&gt;&lt;/Cite&gt;&lt;/EndNote&gt;</w:instrText>
        </w:r>
        <w:r w:rsidRPr="00204347">
          <w:rPr>
            <w:rFonts w:ascii="Arial" w:eastAsia="바탕" w:hAnsi="Arial" w:cs="Arial"/>
            <w:color w:val="000000" w:themeColor="text1"/>
            <w:szCs w:val="20"/>
            <w:rPrChange w:id="772" w:author="Kim Wantae" w:date="2023-11-03T21:51:00Z">
              <w:rPr>
                <w:rFonts w:ascii="Arial" w:eastAsia="바탕" w:hAnsi="Arial" w:cs="Arial"/>
                <w:color w:val="FF0000"/>
                <w:szCs w:val="20"/>
              </w:rPr>
            </w:rPrChange>
          </w:rPr>
          <w:fldChar w:fldCharType="separate"/>
        </w:r>
        <w:r w:rsidRPr="00204347">
          <w:rPr>
            <w:rFonts w:ascii="Arial" w:eastAsia="바탕" w:hAnsi="Arial" w:cs="Arial"/>
            <w:noProof/>
            <w:color w:val="000000" w:themeColor="text1"/>
            <w:sz w:val="20"/>
            <w:szCs w:val="20"/>
            <w:rPrChange w:id="773" w:author="Kim Wantae" w:date="2023-11-03T21:51:00Z">
              <w:rPr>
                <w:rFonts w:ascii="Arial" w:eastAsia="바탕" w:hAnsi="Arial" w:cs="Arial"/>
                <w:noProof/>
                <w:color w:val="FF0000"/>
                <w:sz w:val="20"/>
                <w:szCs w:val="20"/>
              </w:rPr>
            </w:rPrChange>
          </w:rPr>
          <w:t>(15)</w:t>
        </w:r>
        <w:r w:rsidRPr="00204347">
          <w:rPr>
            <w:rFonts w:ascii="Arial" w:eastAsia="바탕" w:hAnsi="Arial" w:cs="Arial"/>
            <w:color w:val="000000" w:themeColor="text1"/>
            <w:szCs w:val="20"/>
            <w:rPrChange w:id="774" w:author="Kim Wantae" w:date="2023-11-03T21:51:00Z">
              <w:rPr>
                <w:rFonts w:ascii="Arial" w:eastAsia="바탕" w:hAnsi="Arial" w:cs="Arial"/>
                <w:color w:val="FF0000"/>
                <w:szCs w:val="20"/>
              </w:rPr>
            </w:rPrChange>
          </w:rPr>
          <w:fldChar w:fldCharType="end"/>
        </w:r>
        <w:r w:rsidRPr="00204347">
          <w:rPr>
            <w:rFonts w:ascii="Arial" w:eastAsia="바탕" w:hAnsi="Arial" w:cs="Arial"/>
            <w:color w:val="000000" w:themeColor="text1"/>
            <w:sz w:val="20"/>
            <w:szCs w:val="20"/>
            <w:rPrChange w:id="775" w:author="Kim Wantae" w:date="2023-11-03T21:51:00Z">
              <w:rPr>
                <w:rFonts w:ascii="Arial" w:eastAsia="바탕" w:hAnsi="Arial" w:cs="Arial"/>
                <w:color w:val="FF0000"/>
                <w:sz w:val="20"/>
                <w:szCs w:val="20"/>
              </w:rPr>
            </w:rPrChange>
          </w:rPr>
          <w:t xml:space="preserve"> This is attributed to the decrease in crystallinity and reduction in surface tension of Y002 at high temperatures, coupled with a more significant decrease in viscosity. As a result, the Laplace number increases, leading to the observed changes.</w:t>
        </w:r>
      </w:moveTo>
    </w:p>
    <w:moveToRangeEnd w:id="761"/>
    <w:p w14:paraId="794A590E" w14:textId="77777777" w:rsidR="00800009" w:rsidRPr="00800009" w:rsidRDefault="00800009" w:rsidP="00285F3F">
      <w:pPr>
        <w:pStyle w:val="a3"/>
        <w:ind w:firstLineChars="50" w:firstLine="100"/>
        <w:jc w:val="both"/>
        <w:rPr>
          <w:rFonts w:ascii="Arial" w:eastAsiaTheme="minorEastAsia" w:hAnsi="Arial" w:cs="Arial"/>
          <w:sz w:val="20"/>
          <w:szCs w:val="20"/>
          <w:rPrChange w:id="776" w:author="Dong Ki Yoon" w:date="2023-11-03T15:03:00Z">
            <w:rPr>
              <w:rFonts w:ascii="Arial" w:hAnsi="Arial" w:cs="Arial"/>
              <w:sz w:val="20"/>
              <w:szCs w:val="20"/>
            </w:rPr>
          </w:rPrChange>
        </w:rPr>
      </w:pPr>
    </w:p>
    <w:p w14:paraId="4906D431" w14:textId="186235D0" w:rsidR="000A05B5" w:rsidRDefault="00A256AE" w:rsidP="000C7B84">
      <w:pPr>
        <w:pStyle w:val="a3"/>
        <w:ind w:firstLineChars="50" w:firstLine="100"/>
        <w:jc w:val="both"/>
        <w:rPr>
          <w:ins w:id="777" w:author="Dong Ki Yoon" w:date="2023-11-03T15:03:00Z"/>
          <w:rFonts w:ascii="Arial" w:hAnsi="Arial" w:cs="Arial"/>
          <w:sz w:val="20"/>
          <w:szCs w:val="20"/>
        </w:rPr>
      </w:pPr>
      <w:del w:id="778" w:author="Eduardo Vitral" w:date="2023-10-21T16:01:00Z">
        <w:r w:rsidRPr="00E12933" w:rsidDel="00F91C63">
          <w:rPr>
            <w:rFonts w:ascii="Arial" w:hAnsi="Arial" w:cs="Arial"/>
            <w:sz w:val="20"/>
            <w:szCs w:val="20"/>
          </w:rPr>
          <w:delText>However,</w:delText>
        </w:r>
      </w:del>
      <w:ins w:id="779" w:author="Eduardo Vitral" w:date="2023-10-21T16:01:00Z">
        <w:r w:rsidR="00F91C63">
          <w:rPr>
            <w:rFonts w:ascii="Arial" w:hAnsi="Arial" w:cs="Arial"/>
            <w:sz w:val="20"/>
            <w:szCs w:val="20"/>
          </w:rPr>
          <w:t>Although</w:t>
        </w:r>
      </w:ins>
      <w:r w:rsidRPr="00E12933">
        <w:rPr>
          <w:rFonts w:ascii="Arial" w:hAnsi="Arial" w:cs="Arial"/>
          <w:sz w:val="20"/>
          <w:szCs w:val="20"/>
        </w:rPr>
        <w:t xml:space="preserve"> the Kelvin equation provides a quantitative relationship between vapor pressure and droplet curvature, it assumes isotropic liquid and does not consider the effects of molecular order in the droplet. For example, </w:t>
      </w:r>
      <w:ins w:id="780" w:author="Eduardo Vitral" w:date="2023-10-21T16:03:00Z">
        <w:r w:rsidR="00F91C63">
          <w:rPr>
            <w:rFonts w:ascii="Arial" w:hAnsi="Arial" w:cs="Arial"/>
            <w:sz w:val="20"/>
            <w:szCs w:val="20"/>
          </w:rPr>
          <w:t xml:space="preserve">while it </w:t>
        </w:r>
      </w:ins>
      <w:ins w:id="781" w:author="Perry H Leo" w:date="2023-10-18T12:33:00Z">
        <w:del w:id="782" w:author="Eduardo Vitral" w:date="2023-10-21T16:03:00Z">
          <w:r w:rsidR="005D5902" w:rsidDel="00F91C63">
            <w:rPr>
              <w:rFonts w:ascii="Arial" w:hAnsi="Arial" w:cs="Arial"/>
              <w:sz w:val="20"/>
              <w:szCs w:val="20"/>
            </w:rPr>
            <w:delText>t</w:delText>
          </w:r>
        </w:del>
      </w:ins>
      <w:del w:id="783" w:author="Perry H Leo" w:date="2023-10-18T12:33:00Z">
        <w:r w:rsidR="002E77B5" w:rsidRPr="00E12933" w:rsidDel="005D5902">
          <w:rPr>
            <w:rFonts w:ascii="Arial" w:hAnsi="Arial" w:cs="Arial"/>
            <w:sz w:val="20"/>
            <w:szCs w:val="20"/>
          </w:rPr>
          <w:delText>T</w:delText>
        </w:r>
      </w:del>
      <w:del w:id="784" w:author="Eduardo Vitral" w:date="2023-10-21T16:03:00Z">
        <w:r w:rsidR="002E77B5" w:rsidRPr="00E12933" w:rsidDel="00F91C63">
          <w:rPr>
            <w:rFonts w:ascii="Arial" w:hAnsi="Arial" w:cs="Arial"/>
            <w:sz w:val="20"/>
            <w:szCs w:val="20"/>
          </w:rPr>
          <w:delText>he K</w:delText>
        </w:r>
      </w:del>
      <w:del w:id="785" w:author="Eduardo Vitral" w:date="2023-10-21T16:02:00Z">
        <w:r w:rsidR="002E77B5" w:rsidRPr="00E12933" w:rsidDel="00F91C63">
          <w:rPr>
            <w:rFonts w:ascii="Arial" w:hAnsi="Arial" w:cs="Arial"/>
            <w:sz w:val="20"/>
            <w:szCs w:val="20"/>
          </w:rPr>
          <w:delText>elvin equation</w:delText>
        </w:r>
      </w:del>
      <w:del w:id="786" w:author="Perry H Leo" w:date="2023-10-18T12:34:00Z">
        <w:r w:rsidR="002E77B5" w:rsidRPr="00E12933" w:rsidDel="005D5902">
          <w:rPr>
            <w:rFonts w:ascii="Arial" w:hAnsi="Arial" w:cs="Arial"/>
            <w:sz w:val="20"/>
            <w:szCs w:val="20"/>
          </w:rPr>
          <w:delText>s</w:delText>
        </w:r>
      </w:del>
      <w:del w:id="787" w:author="Eduardo Vitral" w:date="2023-10-21T16:02:00Z">
        <w:r w:rsidR="002E77B5" w:rsidRPr="00E12933" w:rsidDel="00F91C63">
          <w:rPr>
            <w:rFonts w:ascii="Arial" w:hAnsi="Arial" w:cs="Arial"/>
            <w:sz w:val="20"/>
            <w:szCs w:val="20"/>
          </w:rPr>
          <w:delText>, which</w:delText>
        </w:r>
      </w:del>
      <w:del w:id="788" w:author="Eduardo Vitral" w:date="2023-10-21T16:03:00Z">
        <w:r w:rsidR="002E77B5" w:rsidRPr="00E12933" w:rsidDel="00F91C63">
          <w:rPr>
            <w:rFonts w:ascii="Arial" w:hAnsi="Arial" w:cs="Arial"/>
            <w:sz w:val="20"/>
            <w:szCs w:val="20"/>
          </w:rPr>
          <w:delText xml:space="preserve"> </w:delText>
        </w:r>
      </w:del>
      <w:del w:id="789" w:author="Perry H Leo" w:date="2023-10-18T12:34:00Z">
        <w:r w:rsidR="002E77B5" w:rsidRPr="00E12933" w:rsidDel="005D5902">
          <w:rPr>
            <w:rFonts w:ascii="Arial" w:hAnsi="Arial" w:cs="Arial"/>
            <w:sz w:val="20"/>
            <w:szCs w:val="20"/>
          </w:rPr>
          <w:delText xml:space="preserve">are </w:delText>
        </w:r>
      </w:del>
      <w:ins w:id="790" w:author="Perry H Leo" w:date="2023-10-18T12:34:00Z">
        <w:r w:rsidR="005D5902">
          <w:rPr>
            <w:rFonts w:ascii="Arial" w:hAnsi="Arial" w:cs="Arial"/>
            <w:sz w:val="20"/>
            <w:szCs w:val="20"/>
          </w:rPr>
          <w:t>is</w:t>
        </w:r>
        <w:r w:rsidR="005D5902" w:rsidRPr="00E12933">
          <w:rPr>
            <w:rFonts w:ascii="Arial" w:hAnsi="Arial" w:cs="Arial"/>
            <w:sz w:val="20"/>
            <w:szCs w:val="20"/>
          </w:rPr>
          <w:t xml:space="preserve"> </w:t>
        </w:r>
      </w:ins>
      <w:r w:rsidR="002E77B5" w:rsidRPr="00E12933">
        <w:rPr>
          <w:rFonts w:ascii="Arial" w:hAnsi="Arial" w:cs="Arial"/>
          <w:sz w:val="20"/>
          <w:szCs w:val="20"/>
        </w:rPr>
        <w:t>commonly used to describe the evaporation behavior of isotropic droplets,</w:t>
      </w:r>
      <w:ins w:id="791" w:author="Eduardo Vitral" w:date="2023-10-21T16:03:00Z">
        <w:r w:rsidR="00F91C63">
          <w:rPr>
            <w:rFonts w:ascii="Arial" w:hAnsi="Arial" w:cs="Arial"/>
            <w:sz w:val="20"/>
            <w:szCs w:val="20"/>
          </w:rPr>
          <w:t xml:space="preserve"> this equation</w:t>
        </w:r>
      </w:ins>
      <w:r w:rsidR="002E77B5" w:rsidRPr="00E12933">
        <w:rPr>
          <w:rFonts w:ascii="Arial" w:hAnsi="Arial" w:cs="Arial"/>
          <w:sz w:val="20"/>
          <w:szCs w:val="20"/>
        </w:rPr>
        <w:t xml:space="preserve"> </w:t>
      </w:r>
      <w:del w:id="792" w:author="Perry H Leo" w:date="2023-10-18T12:34:00Z">
        <w:r w:rsidR="002E77B5" w:rsidRPr="00E12933" w:rsidDel="005D5902">
          <w:rPr>
            <w:rFonts w:ascii="Arial" w:hAnsi="Arial" w:cs="Arial"/>
            <w:sz w:val="20"/>
            <w:szCs w:val="20"/>
          </w:rPr>
          <w:delText xml:space="preserve">are </w:delText>
        </w:r>
      </w:del>
      <w:ins w:id="793" w:author="Perry H Leo" w:date="2023-10-18T12:34:00Z">
        <w:r w:rsidR="005D5902">
          <w:rPr>
            <w:rFonts w:ascii="Arial" w:hAnsi="Arial" w:cs="Arial"/>
            <w:sz w:val="20"/>
            <w:szCs w:val="20"/>
          </w:rPr>
          <w:t>is</w:t>
        </w:r>
        <w:r w:rsidR="005D5902" w:rsidRPr="00E12933">
          <w:rPr>
            <w:rFonts w:ascii="Arial" w:hAnsi="Arial" w:cs="Arial"/>
            <w:sz w:val="20"/>
            <w:szCs w:val="20"/>
          </w:rPr>
          <w:t xml:space="preserve"> </w:t>
        </w:r>
      </w:ins>
      <w:r w:rsidR="002E77B5" w:rsidRPr="00E12933">
        <w:rPr>
          <w:rFonts w:ascii="Arial" w:hAnsi="Arial" w:cs="Arial"/>
          <w:sz w:val="20"/>
          <w:szCs w:val="20"/>
        </w:rPr>
        <w:t>inadequate for explaining the complete evaporation dynamics of non-isotropic droplets, including those with a crystalline structure. Th</w:t>
      </w:r>
      <w:ins w:id="794" w:author="Eduardo Vitral" w:date="2023-10-21T16:20:00Z">
        <w:r w:rsidR="00F91C63">
          <w:rPr>
            <w:rFonts w:ascii="Arial" w:hAnsi="Arial" w:cs="Arial"/>
            <w:sz w:val="20"/>
            <w:szCs w:val="20"/>
          </w:rPr>
          <w:t>is</w:t>
        </w:r>
      </w:ins>
      <w:del w:id="795" w:author="Eduardo Vitral" w:date="2023-10-21T16:20:00Z">
        <w:r w:rsidR="002E77B5" w:rsidRPr="00E12933" w:rsidDel="00F91C63">
          <w:rPr>
            <w:rFonts w:ascii="Arial" w:hAnsi="Arial" w:cs="Arial"/>
            <w:sz w:val="20"/>
            <w:szCs w:val="20"/>
          </w:rPr>
          <w:delText>ese</w:delText>
        </w:r>
      </w:del>
      <w:r w:rsidR="002E77B5" w:rsidRPr="00E12933">
        <w:rPr>
          <w:rFonts w:ascii="Arial" w:hAnsi="Arial" w:cs="Arial"/>
          <w:sz w:val="20"/>
          <w:szCs w:val="20"/>
        </w:rPr>
        <w:t xml:space="preserve"> equation</w:t>
      </w:r>
      <w:del w:id="796" w:author="Eduardo Vitral" w:date="2023-10-21T16:20:00Z">
        <w:r w:rsidR="002E77B5" w:rsidRPr="00E12933" w:rsidDel="00F91C63">
          <w:rPr>
            <w:rFonts w:ascii="Arial" w:hAnsi="Arial" w:cs="Arial"/>
            <w:sz w:val="20"/>
            <w:szCs w:val="20"/>
          </w:rPr>
          <w:delText>s</w:delText>
        </w:r>
      </w:del>
      <w:r w:rsidR="002E77B5" w:rsidRPr="00E12933">
        <w:rPr>
          <w:rFonts w:ascii="Arial" w:hAnsi="Arial" w:cs="Arial"/>
          <w:sz w:val="20"/>
          <w:szCs w:val="20"/>
        </w:rPr>
        <w:t xml:space="preserve">, based on the assumption of spherical symmetry, fail to account for the intricate internal organization and surface properties exhibited by non-isotropic droplets, making them unsuitable for accurate characterization of their </w:t>
      </w:r>
      <w:r w:rsidR="00BB7672" w:rsidRPr="00E12933">
        <w:rPr>
          <w:rFonts w:ascii="Arial" w:hAnsi="Arial" w:cs="Arial"/>
          <w:sz w:val="20"/>
          <w:szCs w:val="20"/>
        </w:rPr>
        <w:t>sublimation</w:t>
      </w:r>
      <w:r w:rsidR="002E77B5" w:rsidRPr="00E12933">
        <w:rPr>
          <w:rFonts w:ascii="Arial" w:hAnsi="Arial" w:cs="Arial"/>
          <w:sz w:val="20"/>
          <w:szCs w:val="20"/>
        </w:rPr>
        <w:t xml:space="preserve"> behavior.</w:t>
      </w:r>
      <w:r w:rsidR="002E77B5" w:rsidRPr="00E12933" w:rsidDel="002E77B5">
        <w:rPr>
          <w:rFonts w:ascii="Arial" w:hAnsi="Arial" w:cs="Arial"/>
          <w:sz w:val="20"/>
          <w:szCs w:val="20"/>
        </w:rPr>
        <w:t xml:space="preserve"> </w:t>
      </w:r>
      <w:r w:rsidRPr="00E12933">
        <w:rPr>
          <w:rFonts w:ascii="Arial" w:hAnsi="Arial" w:cs="Arial"/>
          <w:sz w:val="20"/>
          <w:szCs w:val="20"/>
        </w:rPr>
        <w:t>The surface energy of the droplet is strongly influenced by the molecular ordering, and this needs to be considered when modeling the evaporation of non-isotropic droplets. An important next step based on the previous discussion is to understand how the deformation energy of smectic phases can be estimated and used to accurately model their behavior.</w:t>
      </w:r>
    </w:p>
    <w:p w14:paraId="5BC3A53F" w14:textId="77777777" w:rsidR="00800009" w:rsidRPr="00800009" w:rsidRDefault="00800009" w:rsidP="000C7B84">
      <w:pPr>
        <w:pStyle w:val="a3"/>
        <w:ind w:firstLineChars="50" w:firstLine="100"/>
        <w:jc w:val="both"/>
        <w:rPr>
          <w:rStyle w:val="a4"/>
          <w:rFonts w:ascii="Arial" w:eastAsiaTheme="minorEastAsia" w:hAnsi="Arial" w:cs="Arial"/>
          <w:b w:val="0"/>
          <w:bCs w:val="0"/>
          <w:sz w:val="20"/>
          <w:szCs w:val="20"/>
          <w:rPrChange w:id="797" w:author="Dong Ki Yoon" w:date="2023-11-03T15:03:00Z">
            <w:rPr>
              <w:rStyle w:val="a4"/>
              <w:rFonts w:ascii="Arial" w:hAnsi="Arial" w:cs="Arial"/>
              <w:b w:val="0"/>
              <w:bCs w:val="0"/>
              <w:sz w:val="20"/>
              <w:szCs w:val="20"/>
            </w:rPr>
          </w:rPrChange>
        </w:rPr>
      </w:pPr>
    </w:p>
    <w:p w14:paraId="4F001575" w14:textId="498770EB" w:rsidR="00834B6A" w:rsidRPr="00E12933" w:rsidRDefault="00A256AE" w:rsidP="000C7B84">
      <w:pPr>
        <w:pStyle w:val="a3"/>
        <w:spacing w:line="480" w:lineRule="auto"/>
        <w:jc w:val="both"/>
        <w:rPr>
          <w:rFonts w:ascii="Arial" w:hAnsi="Arial" w:cs="Arial"/>
          <w:b/>
          <w:bCs/>
        </w:rPr>
      </w:pPr>
      <w:r w:rsidRPr="00E12933">
        <w:rPr>
          <w:rStyle w:val="a4"/>
          <w:rFonts w:ascii="Arial" w:hAnsi="Arial" w:cs="Arial"/>
        </w:rPr>
        <w:t>Energy calculation and simulation</w:t>
      </w:r>
      <w:r w:rsidR="007B29AB" w:rsidRPr="00E12933">
        <w:rPr>
          <w:rFonts w:ascii="Arial" w:hAnsi="Arial" w:cs="Arial"/>
          <w:noProof/>
        </w:rPr>
        <w:t xml:space="preserve"> </w:t>
      </w:r>
    </w:p>
    <w:p w14:paraId="56858CA3" w14:textId="763431B1" w:rsidR="00B82ED6" w:rsidRDefault="00B82ED6" w:rsidP="001530CC">
      <w:pPr>
        <w:pStyle w:val="a3"/>
        <w:jc w:val="both"/>
        <w:rPr>
          <w:ins w:id="798" w:author="Kim Wantae" w:date="2023-10-16T20:57:00Z"/>
          <w:rFonts w:ascii="Arial" w:hAnsi="Arial" w:cs="Arial"/>
          <w:sz w:val="20"/>
          <w:szCs w:val="20"/>
        </w:rPr>
      </w:pPr>
      <w:ins w:id="799" w:author="Kim Wantae" w:date="2023-10-16T21:00:00Z">
        <w:r w:rsidRPr="00B82ED6">
          <w:rPr>
            <w:rFonts w:ascii="Arial" w:hAnsi="Arial" w:cs="Arial"/>
            <w:sz w:val="20"/>
            <w:szCs w:val="20"/>
          </w:rPr>
          <w:t>The residue patterns that emerge following the sublimation of TFCD droplets result from the sublimation of the smectic A liquid crystal (LC) phase. This non-uniform sublimation process preferentially directs the evaporation or sublimation along specific orientations, giving rise to distinct residue patterns on the surface. The sublimation rate significantly influences the formation of these residue patterns. The speed at which TFCD droplets undergo sublimation determines the time available for the remaining material to reorganize, and during this period, surface tension aids in facilitating this reorganization. Therefore, the ultimate residue patterns observed after TFCD droplet sublimation are determined by the interplay between the surface tension of the smectic A phase and the sublimation rate. These patterns offer valuable insights into the surface properties and dynamics of the LC system, contributing to a deeper understanding of the behavior of this complex material.</w:t>
        </w:r>
      </w:ins>
    </w:p>
    <w:p w14:paraId="6580A609" w14:textId="14921961" w:rsidR="00F3231A" w:rsidDel="00B82ED6" w:rsidRDefault="00297E92" w:rsidP="001530CC">
      <w:pPr>
        <w:pStyle w:val="a3"/>
        <w:jc w:val="both"/>
        <w:rPr>
          <w:ins w:id="800" w:author="Vitral Freigedo, Eduardo" w:date="2023-10-05T14:23:00Z"/>
          <w:del w:id="801" w:author="Kim Wantae" w:date="2023-10-16T21:01:00Z"/>
          <w:rFonts w:ascii="Arial" w:hAnsi="Arial" w:cs="Arial"/>
          <w:sz w:val="20"/>
          <w:szCs w:val="20"/>
        </w:rPr>
      </w:pPr>
      <w:del w:id="802" w:author="Kim Wantae" w:date="2023-10-16T21:01:00Z">
        <w:r w:rsidRPr="00E12933" w:rsidDel="00B82ED6">
          <w:rPr>
            <w:rFonts w:ascii="Arial" w:hAnsi="Arial" w:cs="Arial"/>
            <w:sz w:val="20"/>
            <w:szCs w:val="20"/>
          </w:rPr>
          <w:delText xml:space="preserve">The residue patterns formed after the sublimation of TFCD droplets are the result of the interplay between the </w:delText>
        </w:r>
        <w:commentRangeStart w:id="803"/>
        <w:commentRangeStart w:id="804"/>
        <w:r w:rsidRPr="00E12933" w:rsidDel="00B82ED6">
          <w:rPr>
            <w:rFonts w:ascii="Arial" w:hAnsi="Arial" w:cs="Arial"/>
            <w:sz w:val="20"/>
            <w:szCs w:val="20"/>
          </w:rPr>
          <w:delText xml:space="preserve">anisotropic </w:delText>
        </w:r>
        <w:commentRangeEnd w:id="803"/>
        <w:r w:rsidR="007C0068" w:rsidDel="00B82ED6">
          <w:rPr>
            <w:rStyle w:val="aa"/>
            <w:rFonts w:asciiTheme="minorHAnsi" w:eastAsiaTheme="minorEastAsia" w:hAnsiTheme="minorHAnsi" w:cstheme="minorBidi"/>
            <w:kern w:val="2"/>
          </w:rPr>
          <w:commentReference w:id="803"/>
        </w:r>
        <w:commentRangeEnd w:id="804"/>
        <w:r w:rsidR="00B82ED6" w:rsidDel="00B82ED6">
          <w:rPr>
            <w:rStyle w:val="aa"/>
            <w:rFonts w:asciiTheme="minorHAnsi" w:eastAsiaTheme="minorEastAsia" w:hAnsiTheme="minorHAnsi" w:cstheme="minorBidi"/>
            <w:kern w:val="2"/>
          </w:rPr>
          <w:commentReference w:id="804"/>
        </w:r>
        <w:r w:rsidRPr="00E12933" w:rsidDel="00B82ED6">
          <w:rPr>
            <w:rFonts w:ascii="Arial" w:hAnsi="Arial" w:cs="Arial"/>
            <w:sz w:val="20"/>
            <w:szCs w:val="20"/>
          </w:rPr>
          <w:delText xml:space="preserve">surface tension of the smectic A liquid crystal (LC) phase and the sublimation speed. The anisotropic surface tension is determined by the molecular alignment within the LC phase and influences the forces acting at the liquid-vapor interface. This anisotropic surface tension preferentially drives evaporation or sublimation along specific directions, leading to the formation of unique residue patterns on the surface. The sublimation speed also plays an important role in the formation of residue patterns. The speed at which TFCD droplets undergo sublimation determines the time available for the remaining material to rearrange, and during this time, surface tension acts to facilitate the rearrangement. Therefore, the combination of the anisotropic surface tension of the smectic A phase and the sublimation speed determines the final residue patterns observed after the sublimation of TFCD droplets. These patterns provide valuable insights into the surface characteristics and dynamics of the LC system, aiding in a deeper understanding of the behavior of this complex material. </w:delText>
        </w:r>
      </w:del>
    </w:p>
    <w:p w14:paraId="6A71ED28" w14:textId="1763B156" w:rsidR="00800009" w:rsidRDefault="00834B6A">
      <w:pPr>
        <w:pStyle w:val="a3"/>
        <w:ind w:firstLine="100"/>
        <w:jc w:val="both"/>
        <w:rPr>
          <w:ins w:id="805" w:author="Dong Ki Yoon" w:date="2023-11-03T15:01:00Z"/>
          <w:rFonts w:ascii="Arial" w:hAnsi="Arial" w:cs="Arial"/>
          <w:sz w:val="20"/>
          <w:szCs w:val="20"/>
        </w:rPr>
      </w:pPr>
      <w:r w:rsidRPr="00E12933">
        <w:rPr>
          <w:rFonts w:ascii="Arial" w:hAnsi="Arial" w:cs="Arial"/>
          <w:sz w:val="20"/>
          <w:szCs w:val="20"/>
        </w:rPr>
        <w:t xml:space="preserve">Fig. </w:t>
      </w:r>
      <w:ins w:id="806" w:author="Vitral Freigedo, Eduardo" w:date="2023-10-05T14:24:00Z">
        <w:r w:rsidR="00F3231A">
          <w:rPr>
            <w:rFonts w:ascii="Arial" w:hAnsi="Arial" w:cs="Arial"/>
            <w:sz w:val="20"/>
            <w:szCs w:val="20"/>
          </w:rPr>
          <w:t>4</w:t>
        </w:r>
      </w:ins>
      <w:del w:id="807" w:author="Vitral Freigedo, Eduardo" w:date="2023-10-05T14:24:00Z">
        <w:r w:rsidRPr="00E12933" w:rsidDel="00F3231A">
          <w:rPr>
            <w:rFonts w:ascii="Arial" w:hAnsi="Arial" w:cs="Arial"/>
            <w:sz w:val="20"/>
            <w:szCs w:val="20"/>
          </w:rPr>
          <w:delText>5</w:delText>
        </w:r>
      </w:del>
      <w:r w:rsidRPr="00E12933">
        <w:rPr>
          <w:rFonts w:ascii="Arial" w:hAnsi="Arial" w:cs="Arial"/>
          <w:sz w:val="20"/>
          <w:szCs w:val="20"/>
        </w:rPr>
        <w:t xml:space="preserve"> depicts the simulation results of the sublimation process of TFCD droplets, limited to circular or elliptical patterns</w:t>
      </w:r>
      <w:ins w:id="808" w:author="Eduardo Vitral Freigedo  Rodrigues" w:date="2023-10-05T16:29:00Z">
        <w:r w:rsidR="00D175F1">
          <w:rPr>
            <w:rFonts w:ascii="Arial" w:hAnsi="Arial" w:cs="Arial"/>
            <w:sz w:val="20"/>
            <w:szCs w:val="20"/>
          </w:rPr>
          <w:t xml:space="preserve">, </w:t>
        </w:r>
      </w:ins>
      <w:ins w:id="809" w:author="Eduardo Vitral Freigedo  Rodrigues" w:date="2023-10-05T16:31:00Z">
        <w:r w:rsidR="00D175F1">
          <w:rPr>
            <w:rFonts w:ascii="Arial" w:hAnsi="Arial" w:cs="Arial"/>
            <w:sz w:val="20"/>
            <w:szCs w:val="20"/>
          </w:rPr>
          <w:t xml:space="preserve">which are based on </w:t>
        </w:r>
      </w:ins>
      <w:ins w:id="810" w:author="Vitral Freigedo, Eduardo" w:date="2023-10-06T17:00:00Z">
        <w:r w:rsidR="002A1CC7">
          <w:rPr>
            <w:rFonts w:ascii="Arial" w:hAnsi="Arial" w:cs="Arial"/>
            <w:sz w:val="20"/>
            <w:szCs w:val="20"/>
          </w:rPr>
          <w:t xml:space="preserve">a </w:t>
        </w:r>
      </w:ins>
      <w:ins w:id="811" w:author="Eduardo Vitral Freigedo  Rodrigues" w:date="2023-10-05T16:31:00Z">
        <w:r w:rsidR="00D175F1">
          <w:rPr>
            <w:rFonts w:ascii="Arial" w:hAnsi="Arial" w:cs="Arial"/>
            <w:sz w:val="20"/>
            <w:szCs w:val="20"/>
          </w:rPr>
          <w:t xml:space="preserve">phase-field model for a </w:t>
        </w:r>
      </w:ins>
      <w:ins w:id="812" w:author="Eduardo Vitral Freigedo  Rodrigues" w:date="2023-10-05T20:49:00Z">
        <w:r w:rsidR="008B6A33">
          <w:rPr>
            <w:rFonts w:ascii="Arial" w:hAnsi="Arial" w:cs="Arial"/>
            <w:sz w:val="20"/>
            <w:szCs w:val="20"/>
          </w:rPr>
          <w:t>smectic i</w:t>
        </w:r>
      </w:ins>
      <w:ins w:id="813" w:author="Eduardo Vitral Freigedo  Rodrigues" w:date="2023-10-05T20:50:00Z">
        <w:r w:rsidR="008B6A33">
          <w:rPr>
            <w:rFonts w:ascii="Arial" w:hAnsi="Arial" w:cs="Arial"/>
            <w:sz w:val="20"/>
            <w:szCs w:val="20"/>
          </w:rPr>
          <w:t>nterfacing an isotropic phase of different density</w:t>
        </w:r>
      </w:ins>
      <w:r w:rsidRPr="00E12933">
        <w:rPr>
          <w:rFonts w:ascii="Arial" w:hAnsi="Arial" w:cs="Arial"/>
          <w:sz w:val="20"/>
          <w:szCs w:val="20"/>
        </w:rPr>
        <w:t>.</w:t>
      </w:r>
      <w:r w:rsidR="00450D52">
        <w:rPr>
          <w:rFonts w:ascii="Arial" w:hAnsi="Arial" w:cs="Arial"/>
          <w:sz w:val="20"/>
          <w:szCs w:val="20"/>
        </w:rPr>
        <w:fldChar w:fldCharType="begin">
          <w:fldData xml:space="preserve">PEVuZE5vdGU+PENpdGU+PEF1dGhvcj5WaXRyYWw8L0F1dGhvcj48WWVhcj4yMDE5PC9ZZWFyPjxS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=
</w:fldData>
        </w:fldChar>
      </w:r>
      <w:r w:rsidR="00450D52">
        <w:rPr>
          <w:rFonts w:ascii="Arial" w:hAnsi="Arial" w:cs="Arial"/>
          <w:sz w:val="20"/>
          <w:szCs w:val="20"/>
        </w:rPr>
        <w:instrText xml:space="preserve"> ADDIN EN.CITE </w:instrText>
      </w:r>
      <w:r w:rsidR="00450D52">
        <w:rPr>
          <w:rFonts w:ascii="Arial" w:hAnsi="Arial" w:cs="Arial"/>
          <w:sz w:val="20"/>
          <w:szCs w:val="20"/>
        </w:rPr>
        <w:fldChar w:fldCharType="begin">
          <w:fldData xml:space="preserve">PEVuZE5vdGU+PENpdGU+PEF1dGhvcj5WaXRyYWw8L0F1dGhvcj48WWVhcj4yMDE5PC9ZZWFyPjxS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=
</w:fldData>
        </w:fldChar>
      </w:r>
      <w:r w:rsidR="00450D52">
        <w:rPr>
          <w:rFonts w:ascii="Arial" w:hAnsi="Arial" w:cs="Arial"/>
          <w:sz w:val="20"/>
          <w:szCs w:val="20"/>
        </w:rPr>
        <w:instrText xml:space="preserve"> ADDIN EN.CITE.DATA </w:instrText>
      </w:r>
      <w:r w:rsidR="00450D52">
        <w:rPr>
          <w:rFonts w:ascii="Arial" w:hAnsi="Arial" w:cs="Arial"/>
          <w:sz w:val="20"/>
          <w:szCs w:val="20"/>
        </w:rPr>
      </w:r>
      <w:r w:rsidR="00450D52">
        <w:rPr>
          <w:rFonts w:ascii="Arial" w:hAnsi="Arial" w:cs="Arial"/>
          <w:sz w:val="20"/>
          <w:szCs w:val="20"/>
        </w:rPr>
        <w:fldChar w:fldCharType="end"/>
      </w:r>
      <w:r w:rsidR="00450D52">
        <w:rPr>
          <w:rFonts w:ascii="Arial" w:hAnsi="Arial" w:cs="Arial"/>
          <w:sz w:val="20"/>
          <w:szCs w:val="20"/>
        </w:rPr>
      </w:r>
      <w:r w:rsidR="00450D52">
        <w:rPr>
          <w:rFonts w:ascii="Arial" w:hAnsi="Arial" w:cs="Arial"/>
          <w:sz w:val="20"/>
          <w:szCs w:val="20"/>
        </w:rPr>
        <w:fldChar w:fldCharType="separate"/>
      </w:r>
      <w:r w:rsidR="00450D52">
        <w:rPr>
          <w:rFonts w:ascii="Arial" w:hAnsi="Arial" w:cs="Arial"/>
          <w:noProof/>
          <w:sz w:val="20"/>
          <w:szCs w:val="20"/>
        </w:rPr>
        <w:t>(57-59)</w:t>
      </w:r>
      <w:r w:rsidR="00450D52">
        <w:rPr>
          <w:rFonts w:ascii="Arial" w:hAnsi="Arial" w:cs="Arial"/>
          <w:sz w:val="20"/>
          <w:szCs w:val="20"/>
        </w:rPr>
        <w:fldChar w:fldCharType="end"/>
      </w:r>
      <w:r w:rsidR="00297E92" w:rsidRPr="00E12933">
        <w:rPr>
          <w:rFonts w:ascii="Arial" w:hAnsi="Arial" w:cs="Arial"/>
          <w:sz w:val="20"/>
          <w:szCs w:val="20"/>
        </w:rPr>
        <w:t xml:space="preserve"> The</w:t>
      </w:r>
      <w:ins w:id="814" w:author="Eduardo Vitral Freigedo  Rodrigues" w:date="2023-10-05T16:27:00Z">
        <w:r w:rsidR="008B3DFF">
          <w:rPr>
            <w:rFonts w:ascii="Arial" w:hAnsi="Arial" w:cs="Arial"/>
            <w:sz w:val="20"/>
            <w:szCs w:val="20"/>
          </w:rPr>
          <w:t xml:space="preserve"> </w:t>
        </w:r>
      </w:ins>
      <w:del w:id="815" w:author="Eduardo Vitral Freigedo  Rodrigues" w:date="2023-10-05T16:27:00Z">
        <w:r w:rsidR="00297E92" w:rsidRPr="00E12933" w:rsidDel="008B3DFF">
          <w:rPr>
            <w:rFonts w:ascii="Arial" w:hAnsi="Arial" w:cs="Arial"/>
            <w:sz w:val="20"/>
            <w:szCs w:val="20"/>
          </w:rPr>
          <w:delText xml:space="preserve"> </w:delText>
        </w:r>
      </w:del>
      <w:r w:rsidR="00297E92" w:rsidRPr="00E12933">
        <w:rPr>
          <w:rFonts w:ascii="Arial" w:hAnsi="Arial" w:cs="Arial"/>
          <w:sz w:val="20"/>
          <w:szCs w:val="20"/>
        </w:rPr>
        <w:t>differentiation of smectic layer</w:t>
      </w:r>
      <w:ins w:id="816" w:author="Vitral Freigedo, Eduardo" w:date="2023-10-06T17:32:00Z">
        <w:r w:rsidR="00BD5393">
          <w:rPr>
            <w:rFonts w:ascii="Arial" w:hAnsi="Arial" w:cs="Arial"/>
            <w:sz w:val="20"/>
            <w:szCs w:val="20"/>
          </w:rPr>
          <w:t xml:space="preserve"> stacks</w:t>
        </w:r>
      </w:ins>
      <w:del w:id="817" w:author="Vitral Freigedo, Eduardo" w:date="2023-10-06T17:32:00Z">
        <w:r w:rsidR="00297E92" w:rsidRPr="00E12933" w:rsidDel="00BD5393">
          <w:rPr>
            <w:rFonts w:ascii="Arial" w:hAnsi="Arial" w:cs="Arial"/>
            <w:sz w:val="20"/>
            <w:szCs w:val="20"/>
          </w:rPr>
          <w:delText>s</w:delText>
        </w:r>
      </w:del>
      <w:r w:rsidR="00297E92" w:rsidRPr="00E12933">
        <w:rPr>
          <w:rFonts w:ascii="Arial" w:hAnsi="Arial" w:cs="Arial"/>
          <w:sz w:val="20"/>
          <w:szCs w:val="20"/>
        </w:rPr>
        <w:t xml:space="preserve"> is represented by the red and blue </w:t>
      </w:r>
      <w:del w:id="818" w:author="Vitral Freigedo, Eduardo" w:date="2023-10-05T15:49:00Z">
        <w:r w:rsidR="00297E92" w:rsidRPr="00E12933" w:rsidDel="005D2E68">
          <w:rPr>
            <w:rFonts w:ascii="Arial" w:hAnsi="Arial" w:cs="Arial"/>
            <w:sz w:val="20"/>
            <w:szCs w:val="20"/>
          </w:rPr>
          <w:delText>lines</w:delText>
        </w:r>
      </w:del>
      <w:ins w:id="819" w:author="Vitral Freigedo, Eduardo" w:date="2023-10-05T15:49:00Z">
        <w:r w:rsidR="005D2E68">
          <w:rPr>
            <w:rFonts w:ascii="Arial" w:hAnsi="Arial" w:cs="Arial"/>
            <w:sz w:val="20"/>
            <w:szCs w:val="20"/>
          </w:rPr>
          <w:t>laminae</w:t>
        </w:r>
      </w:ins>
      <w:ins w:id="820" w:author="Vitral Freigedo, Eduardo" w:date="2023-10-06T17:18:00Z">
        <w:r w:rsidR="001B5F74">
          <w:rPr>
            <w:rFonts w:ascii="Arial" w:hAnsi="Arial" w:cs="Arial"/>
            <w:sz w:val="20"/>
            <w:szCs w:val="20"/>
          </w:rPr>
          <w:t xml:space="preserve"> (sinusoidal order parameter </w:t>
        </w:r>
      </w:ins>
      <m:oMath>
        <m:r>
          <w:ins w:id="821" w:author="Vitral Freigedo, Eduardo" w:date="2023-10-06T17:18:00Z">
            <m:rPr>
              <m:sty m:val="p"/>
            </m:rPr>
            <w:rPr>
              <w:rFonts w:ascii="Cambria Math" w:hAnsi="Cambria Math" w:cs="Arial"/>
              <w:sz w:val="20"/>
              <w:szCs w:val="20"/>
            </w:rPr>
            <m:t>ψ</m:t>
          </w:ins>
        </m:r>
      </m:oMath>
      <w:ins w:id="822" w:author="Vitral Freigedo, Eduardo" w:date="2023-10-06T17:18:00Z">
        <w:r w:rsidR="001B5F74">
          <w:rPr>
            <w:rFonts w:ascii="Arial" w:hAnsi="Arial" w:cs="Arial"/>
            <w:sz w:val="20"/>
            <w:szCs w:val="20"/>
          </w:rPr>
          <w:t>)</w:t>
        </w:r>
      </w:ins>
      <w:ins w:id="823" w:author="Vitral Freigedo, Eduardo" w:date="2023-10-06T17:15:00Z">
        <w:r w:rsidR="001B5F74">
          <w:rPr>
            <w:rFonts w:ascii="Arial" w:hAnsi="Arial" w:cs="Arial"/>
            <w:sz w:val="20"/>
            <w:szCs w:val="20"/>
          </w:rPr>
          <w:t xml:space="preserve">, and the isotropic phase </w:t>
        </w:r>
      </w:ins>
      <w:ins w:id="824" w:author="Vitral Freigedo, Eduardo" w:date="2023-10-06T17:18:00Z">
        <w:r w:rsidR="001B5F74">
          <w:rPr>
            <w:rFonts w:ascii="Arial" w:hAnsi="Arial" w:cs="Arial"/>
            <w:sz w:val="20"/>
            <w:szCs w:val="20"/>
          </w:rPr>
          <w:t>is shown in green (</w:t>
        </w:r>
      </w:ins>
      <m:oMath>
        <m:r>
          <w:ins w:id="825" w:author="Vitral Freigedo, Eduardo" w:date="2023-10-06T17:18:00Z">
            <m:rPr>
              <m:sty m:val="p"/>
            </m:rPr>
            <w:rPr>
              <w:rFonts w:ascii="Cambria Math" w:hAnsi="Cambria Math" w:cs="Arial"/>
              <w:sz w:val="20"/>
              <w:szCs w:val="20"/>
            </w:rPr>
            <m:t>ψ = 0</m:t>
          </w:ins>
        </m:r>
      </m:oMath>
      <w:ins w:id="826" w:author="Vitral Freigedo, Eduardo" w:date="2023-10-06T17:18:00Z">
        <w:r w:rsidR="001B5F74">
          <w:rPr>
            <w:rFonts w:ascii="Arial" w:hAnsi="Arial" w:cs="Arial"/>
            <w:sz w:val="20"/>
            <w:szCs w:val="20"/>
          </w:rPr>
          <w:t>)</w:t>
        </w:r>
      </w:ins>
      <w:r w:rsidR="00297E92" w:rsidRPr="00E12933">
        <w:rPr>
          <w:rFonts w:ascii="Arial" w:hAnsi="Arial" w:cs="Arial"/>
          <w:sz w:val="20"/>
          <w:szCs w:val="20"/>
        </w:rPr>
        <w:t xml:space="preserve">. The top-view images </w:t>
      </w:r>
      <w:del w:id="827" w:author="Vitral Freigedo, Eduardo" w:date="2023-10-06T17:14:00Z">
        <w:r w:rsidR="00297E92" w:rsidRPr="00E12933" w:rsidDel="001B5F74">
          <w:rPr>
            <w:rFonts w:ascii="Arial" w:hAnsi="Arial" w:cs="Arial"/>
            <w:sz w:val="20"/>
            <w:szCs w:val="20"/>
          </w:rPr>
          <w:delText xml:space="preserve">visualize </w:delText>
        </w:r>
      </w:del>
      <w:ins w:id="828" w:author="Vitral Freigedo, Eduardo" w:date="2023-10-06T17:14:00Z">
        <w:r w:rsidR="001B5F74">
          <w:rPr>
            <w:rFonts w:ascii="Arial" w:hAnsi="Arial" w:cs="Arial"/>
            <w:sz w:val="20"/>
            <w:szCs w:val="20"/>
          </w:rPr>
          <w:t>display</w:t>
        </w:r>
        <w:r w:rsidR="001B5F74" w:rsidRPr="00E12933">
          <w:rPr>
            <w:rFonts w:ascii="Arial" w:hAnsi="Arial" w:cs="Arial"/>
            <w:sz w:val="20"/>
            <w:szCs w:val="20"/>
          </w:rPr>
          <w:t xml:space="preserve"> </w:t>
        </w:r>
      </w:ins>
      <w:r w:rsidR="00297E92" w:rsidRPr="00E12933">
        <w:rPr>
          <w:rFonts w:ascii="Arial" w:hAnsi="Arial" w:cs="Arial"/>
          <w:sz w:val="20"/>
          <w:szCs w:val="20"/>
        </w:rPr>
        <w:t xml:space="preserve">the </w:t>
      </w:r>
      <w:del w:id="829" w:author="Vitral Freigedo, Eduardo" w:date="2023-10-06T12:48:00Z">
        <w:r w:rsidR="00297E92" w:rsidRPr="00E12933" w:rsidDel="002B1FF9">
          <w:rPr>
            <w:rFonts w:ascii="Arial" w:hAnsi="Arial" w:cs="Arial"/>
            <w:sz w:val="20"/>
            <w:szCs w:val="20"/>
          </w:rPr>
          <w:delText xml:space="preserve">molecules </w:delText>
        </w:r>
      </w:del>
      <w:ins w:id="830" w:author="Vitral Freigedo, Eduardo" w:date="2023-10-06T12:48:00Z">
        <w:r w:rsidR="002B1FF9">
          <w:rPr>
            <w:rFonts w:ascii="Arial" w:hAnsi="Arial" w:cs="Arial"/>
            <w:sz w:val="20"/>
            <w:szCs w:val="20"/>
          </w:rPr>
          <w:t>layers</w:t>
        </w:r>
        <w:r w:rsidR="002B1FF9" w:rsidRPr="00E12933">
          <w:rPr>
            <w:rFonts w:ascii="Arial" w:hAnsi="Arial" w:cs="Arial"/>
            <w:sz w:val="20"/>
            <w:szCs w:val="20"/>
          </w:rPr>
          <w:t xml:space="preserve"> </w:t>
        </w:r>
      </w:ins>
      <w:r w:rsidR="00297E92" w:rsidRPr="00E12933">
        <w:rPr>
          <w:rFonts w:ascii="Arial" w:hAnsi="Arial" w:cs="Arial"/>
          <w:sz w:val="20"/>
          <w:szCs w:val="20"/>
        </w:rPr>
        <w:t xml:space="preserve">on the substrate surface where the torus droplets are located, </w:t>
      </w:r>
      <w:ins w:id="831" w:author="Vitral Freigedo, Eduardo" w:date="2023-10-05T17:57:00Z">
        <w:r w:rsidR="00484A6F">
          <w:rPr>
            <w:rFonts w:ascii="Arial" w:hAnsi="Arial" w:cs="Arial"/>
            <w:sz w:val="20"/>
            <w:szCs w:val="20"/>
          </w:rPr>
          <w:t>with</w:t>
        </w:r>
      </w:ins>
      <w:del w:id="832" w:author="Vitral Freigedo, Eduardo" w:date="2023-10-05T17:57:00Z">
        <w:r w:rsidR="00297E92" w:rsidRPr="00E12933" w:rsidDel="00484A6F">
          <w:rPr>
            <w:rFonts w:ascii="Arial" w:hAnsi="Arial" w:cs="Arial"/>
            <w:sz w:val="20"/>
            <w:szCs w:val="20"/>
          </w:rPr>
          <w:delText>and the</w:delText>
        </w:r>
      </w:del>
      <w:r w:rsidR="00297E92" w:rsidRPr="00E12933">
        <w:rPr>
          <w:rFonts w:ascii="Arial" w:hAnsi="Arial" w:cs="Arial"/>
          <w:sz w:val="20"/>
          <w:szCs w:val="20"/>
        </w:rPr>
        <w:t xml:space="preserve"> thick blue lines indicat</w:t>
      </w:r>
      <w:ins w:id="833" w:author="Vitral Freigedo, Eduardo" w:date="2023-10-06T17:14:00Z">
        <w:r w:rsidR="001B5F74">
          <w:rPr>
            <w:rFonts w:ascii="Arial" w:hAnsi="Arial" w:cs="Arial"/>
            <w:sz w:val="20"/>
            <w:szCs w:val="20"/>
          </w:rPr>
          <w:t>ing</w:t>
        </w:r>
      </w:ins>
      <w:del w:id="834" w:author="Vitral Freigedo, Eduardo" w:date="2023-10-06T17:14:00Z">
        <w:r w:rsidR="00297E92" w:rsidRPr="00E12933" w:rsidDel="001B5F74">
          <w:rPr>
            <w:rFonts w:ascii="Arial" w:hAnsi="Arial" w:cs="Arial"/>
            <w:sz w:val="20"/>
            <w:szCs w:val="20"/>
          </w:rPr>
          <w:delText>e</w:delText>
        </w:r>
      </w:del>
      <w:r w:rsidR="00297E92" w:rsidRPr="00E12933">
        <w:rPr>
          <w:rFonts w:ascii="Arial" w:hAnsi="Arial" w:cs="Arial"/>
          <w:sz w:val="20"/>
          <w:szCs w:val="20"/>
        </w:rPr>
        <w:t xml:space="preserve"> the center </w:t>
      </w:r>
      <w:del w:id="835" w:author="Eduardo Vitral Freigedo  Rodrigues" w:date="2023-10-05T16:49:00Z">
        <w:r w:rsidR="00297E92" w:rsidRPr="00E12933" w:rsidDel="0076378D">
          <w:rPr>
            <w:rFonts w:ascii="Arial" w:hAnsi="Arial" w:cs="Arial"/>
            <w:sz w:val="20"/>
            <w:szCs w:val="20"/>
          </w:rPr>
          <w:delText xml:space="preserve">axis </w:delText>
        </w:r>
      </w:del>
      <w:ins w:id="836" w:author="Eduardo Vitral Freigedo  Rodrigues" w:date="2023-10-05T16:49:00Z">
        <w:r w:rsidR="0076378D">
          <w:rPr>
            <w:rFonts w:ascii="Arial" w:hAnsi="Arial" w:cs="Arial"/>
            <w:sz w:val="20"/>
            <w:szCs w:val="20"/>
          </w:rPr>
          <w:t>circle</w:t>
        </w:r>
        <w:r w:rsidR="0076378D" w:rsidRPr="00E12933">
          <w:rPr>
            <w:rFonts w:ascii="Arial" w:hAnsi="Arial" w:cs="Arial"/>
            <w:sz w:val="20"/>
            <w:szCs w:val="20"/>
          </w:rPr>
          <w:t xml:space="preserve"> </w:t>
        </w:r>
      </w:ins>
      <w:r w:rsidR="00297E92" w:rsidRPr="00E12933">
        <w:rPr>
          <w:rFonts w:ascii="Arial" w:hAnsi="Arial" w:cs="Arial"/>
          <w:sz w:val="20"/>
          <w:szCs w:val="20"/>
        </w:rPr>
        <w:t>of the tori</w:t>
      </w:r>
      <w:ins w:id="837" w:author="Vitral Freigedo, Eduardo" w:date="2023-10-05T17:57:00Z">
        <w:r w:rsidR="00484A6F">
          <w:rPr>
            <w:rFonts w:ascii="Arial" w:hAnsi="Arial" w:cs="Arial"/>
            <w:sz w:val="20"/>
            <w:szCs w:val="20"/>
          </w:rPr>
          <w:t xml:space="preserve">, and the side-views reveal a </w:t>
        </w:r>
      </w:ins>
      <w:ins w:id="838" w:author="Vitral Freigedo, Eduardo" w:date="2023-10-06T12:50:00Z">
        <w:r w:rsidR="002B1FF9">
          <w:rPr>
            <w:rFonts w:ascii="Arial" w:hAnsi="Arial" w:cs="Arial"/>
            <w:sz w:val="20"/>
            <w:szCs w:val="20"/>
          </w:rPr>
          <w:t xml:space="preserve">center </w:t>
        </w:r>
      </w:ins>
      <w:ins w:id="839" w:author="Vitral Freigedo, Eduardo" w:date="2023-10-05T17:57:00Z">
        <w:r w:rsidR="00484A6F">
          <w:rPr>
            <w:rFonts w:ascii="Arial" w:hAnsi="Arial" w:cs="Arial"/>
            <w:sz w:val="20"/>
            <w:szCs w:val="20"/>
          </w:rPr>
          <w:t>cross-section of the tori</w:t>
        </w:r>
      </w:ins>
      <w:r w:rsidR="00297E92" w:rsidRPr="00E12933">
        <w:rPr>
          <w:rFonts w:ascii="Arial" w:hAnsi="Arial" w:cs="Arial"/>
          <w:sz w:val="20"/>
          <w:szCs w:val="20"/>
        </w:rPr>
        <w:t xml:space="preserve">. </w:t>
      </w:r>
      <w:r w:rsidR="006E7CEB" w:rsidRPr="00E12933">
        <w:rPr>
          <w:rFonts w:ascii="Arial" w:hAnsi="Arial" w:cs="Arial"/>
          <w:iCs/>
          <w:sz w:val="20"/>
          <w:szCs w:val="20"/>
        </w:rPr>
        <w:t xml:space="preserve">The first case presents </w:t>
      </w:r>
      <w:del w:id="840" w:author="Vitral Freigedo, Eduardo" w:date="2023-10-05T14:19:00Z">
        <w:r w:rsidR="006E7CEB" w:rsidRPr="00E12933" w:rsidDel="00F3231A">
          <w:rPr>
            <w:rFonts w:ascii="Arial" w:hAnsi="Arial" w:cs="Arial"/>
            <w:iCs/>
            <w:sz w:val="20"/>
            <w:szCs w:val="20"/>
          </w:rPr>
          <w:delText xml:space="preserve">a </w:delText>
        </w:r>
      </w:del>
      <w:r w:rsidR="006E7CEB" w:rsidRPr="00E12933">
        <w:rPr>
          <w:rFonts w:ascii="Arial" w:hAnsi="Arial" w:cs="Arial"/>
          <w:iCs/>
          <w:sz w:val="20"/>
          <w:szCs w:val="20"/>
        </w:rPr>
        <w:t>an initial</w:t>
      </w:r>
      <w:ins w:id="841" w:author="Vitral Freigedo, Eduardo" w:date="2023-10-05T14:39:00Z">
        <w:r w:rsidR="00D00795">
          <w:rPr>
            <w:rFonts w:ascii="Arial" w:hAnsi="Arial" w:cs="Arial"/>
            <w:iCs/>
            <w:sz w:val="20"/>
            <w:szCs w:val="20"/>
          </w:rPr>
          <w:t xml:space="preserve"> order parameter</w:t>
        </w:r>
      </w:ins>
      <w:r w:rsidR="006E7CEB" w:rsidRPr="00E12933">
        <w:rPr>
          <w:rFonts w:ascii="Arial" w:hAnsi="Arial" w:cs="Arial"/>
          <w:iCs/>
          <w:sz w:val="20"/>
          <w:szCs w:val="20"/>
        </w:rPr>
        <w:t xml:space="preserve"> </w:t>
      </w:r>
      <m:oMath>
        <m:r>
          <m:rPr>
            <m:sty m:val="p"/>
          </m:rPr>
          <w:rPr>
            <w:rFonts w:ascii="Cambria Math" w:hAnsi="Cambria Math" w:cs="Arial"/>
            <w:sz w:val="20"/>
            <w:szCs w:val="20"/>
          </w:rPr>
          <m:t>ψ</m:t>
        </m:r>
      </m:oMath>
      <w:r w:rsidR="006E7CEB" w:rsidRPr="00E12933">
        <w:rPr>
          <w:rFonts w:ascii="Arial" w:hAnsi="Arial" w:cs="Arial"/>
          <w:iCs/>
          <w:sz w:val="20"/>
          <w:szCs w:val="20"/>
        </w:rPr>
        <w:t xml:space="preserve"> configuration of a half spindle torus</w:t>
      </w:r>
      <w:ins w:id="842" w:author="Vitral Freigedo, Eduardo" w:date="2023-10-05T15:50:00Z">
        <w:r w:rsidR="005D2E68">
          <w:rPr>
            <w:rFonts w:ascii="Arial" w:hAnsi="Arial" w:cs="Arial"/>
            <w:iCs/>
            <w:sz w:val="20"/>
            <w:szCs w:val="20"/>
          </w:rPr>
          <w:t>,</w:t>
        </w:r>
      </w:ins>
      <w:r w:rsidR="006E7CEB" w:rsidRPr="00E12933">
        <w:rPr>
          <w:rFonts w:ascii="Arial" w:hAnsi="Arial" w:cs="Arial"/>
          <w:iCs/>
          <w:sz w:val="20"/>
          <w:szCs w:val="20"/>
        </w:rPr>
        <w:t xml:space="preserve"> with a focal conic at its center, using a grid of </w:t>
      </w:r>
      <m:oMath>
        <m:r>
          <w:rPr>
            <w:rFonts w:ascii="Cambria Math" w:hAnsi="Cambria Math" w:cs="Arial"/>
            <w:sz w:val="20"/>
            <w:szCs w:val="20"/>
          </w:rPr>
          <m:t>N=</m:t>
        </m:r>
        <m:sSup>
          <m:sSupPr>
            <m:ctrlPr>
              <w:rPr>
                <w:rFonts w:ascii="Cambria Math" w:hAnsi="Cambria Math" w:cs="Arial"/>
                <w:i/>
                <w:iCs/>
                <w:sz w:val="20"/>
                <w:szCs w:val="20"/>
              </w:rPr>
            </m:ctrlPr>
          </m:sSupPr>
          <m:e>
            <m:r>
              <w:rPr>
                <w:rFonts w:ascii="Cambria Math" w:hAnsi="Cambria Math" w:cs="Arial"/>
                <w:sz w:val="20"/>
                <w:szCs w:val="20"/>
              </w:rPr>
              <m:t>512</m:t>
            </m:r>
          </m:e>
          <m:sup>
            <m:r>
              <w:rPr>
                <w:rFonts w:ascii="Cambria Math" w:hAnsi="Cambria Math" w:cs="Arial"/>
                <w:sz w:val="20"/>
                <w:szCs w:val="20"/>
              </w:rPr>
              <m:t>2</m:t>
            </m:r>
          </m:sup>
        </m:sSup>
        <m:r>
          <m:rPr>
            <m:sty m:val="p"/>
          </m:rPr>
          <w:rPr>
            <w:rFonts w:ascii="Cambria Math" w:hAnsi="Cambria Math" w:cs="Arial"/>
            <w:sz w:val="20"/>
            <w:szCs w:val="20"/>
          </w:rPr>
          <m:t>×</m:t>
        </m:r>
        <m:r>
          <w:rPr>
            <w:rFonts w:ascii="Cambria Math" w:hAnsi="Cambria Math" w:cs="Arial"/>
            <w:sz w:val="20"/>
            <w:szCs w:val="20"/>
          </w:rPr>
          <m:t>256</m:t>
        </m:r>
      </m:oMath>
      <w:r w:rsidR="006E7CEB" w:rsidRPr="00E12933">
        <w:rPr>
          <w:rFonts w:ascii="Arial" w:hAnsi="Arial" w:cs="Arial"/>
          <w:iCs/>
          <w:sz w:val="20"/>
          <w:szCs w:val="20"/>
        </w:rPr>
        <w:t xml:space="preserve">. The focal conic radius is </w:t>
      </w:r>
      <m:oMath>
        <m:r>
          <w:rPr>
            <w:rFonts w:ascii="Cambria Math" w:hAnsi="Cambria Math" w:cs="Arial"/>
            <w:sz w:val="20"/>
            <w:szCs w:val="20"/>
          </w:rPr>
          <m:t>a = 100</m:t>
        </m:r>
      </m:oMath>
      <w:r w:rsidR="006E7CEB" w:rsidRPr="00E12933">
        <w:rPr>
          <w:rFonts w:ascii="Arial" w:hAnsi="Arial" w:cs="Arial"/>
          <w:iCs/>
          <w:sz w:val="20"/>
          <w:szCs w:val="20"/>
        </w:rPr>
        <w:t xml:space="preserve">, and the starting number of </w:t>
      </w:r>
      <m:oMath>
        <m:r>
          <m:rPr>
            <m:sty m:val="p"/>
          </m:rPr>
          <w:rPr>
            <w:rFonts w:ascii="Cambria Math" w:hAnsi="Cambria Math" w:cs="Arial"/>
            <w:sz w:val="20"/>
            <w:szCs w:val="20"/>
          </w:rPr>
          <m:t>ψ</m:t>
        </m:r>
      </m:oMath>
      <w:r w:rsidR="006E7CEB" w:rsidRPr="00E12933">
        <w:rPr>
          <w:rFonts w:ascii="Arial" w:hAnsi="Arial" w:cs="Arial"/>
          <w:iCs/>
          <w:sz w:val="20"/>
          <w:szCs w:val="20"/>
        </w:rPr>
        <w:t xml:space="preserve"> layers is 32. By simulating a heating treatment at</w:t>
      </w:r>
      <w:ins w:id="843" w:author="Vitral Freigedo, Eduardo" w:date="2023-10-05T15:51:00Z">
        <w:r w:rsidR="005D2E68">
          <w:rPr>
            <w:rFonts w:ascii="Arial" w:hAnsi="Arial" w:cs="Arial"/>
            <w:iCs/>
            <w:sz w:val="20"/>
            <w:szCs w:val="20"/>
          </w:rPr>
          <w:t xml:space="preserve"> </w:t>
        </w:r>
        <w:commentRangeStart w:id="844"/>
        <w:r w:rsidR="005D2E68">
          <w:rPr>
            <w:rFonts w:ascii="Arial" w:hAnsi="Arial" w:cs="Arial"/>
            <w:iCs/>
            <w:sz w:val="20"/>
            <w:szCs w:val="20"/>
          </w:rPr>
          <w:t>a control parameter value higher than the coexistence one,</w:t>
        </w:r>
      </w:ins>
      <w:r w:rsidR="006E7CEB" w:rsidRPr="00E12933">
        <w:rPr>
          <w:rFonts w:ascii="Arial" w:hAnsi="Arial" w:cs="Arial"/>
          <w:iCs/>
          <w:sz w:val="20"/>
          <w:szCs w:val="20"/>
        </w:rPr>
        <w:t xml:space="preserve"> </w:t>
      </w:r>
      <m:oMath>
        <m:r>
          <m:rPr>
            <m:sty m:val="p"/>
          </m:rPr>
          <w:rPr>
            <w:rFonts w:ascii="Cambria Math" w:hAnsi="Cambria Math" w:cs="Arial"/>
            <w:sz w:val="20"/>
            <w:szCs w:val="20"/>
          </w:rPr>
          <m:t>ϵ</m:t>
        </m:r>
        <m:r>
          <w:rPr>
            <w:rFonts w:ascii="Cambria Math" w:hAnsi="Cambria Math" w:cs="Arial"/>
            <w:sz w:val="20"/>
            <w:szCs w:val="20"/>
          </w:rPr>
          <m:t>=0.85&gt;</m:t>
        </m:r>
        <m:sSub>
          <m:sSubPr>
            <m:ctrlPr>
              <w:rPr>
                <w:rFonts w:ascii="Cambria Math" w:hAnsi="Cambria Math" w:cs="Arial"/>
                <w:i/>
                <w:iCs/>
                <w:sz w:val="20"/>
                <w:szCs w:val="20"/>
              </w:rPr>
            </m:ctrlPr>
          </m:sSubPr>
          <m:e>
            <m:r>
              <m:rPr>
                <m:sty m:val="p"/>
              </m:rPr>
              <w:rPr>
                <w:rFonts w:ascii="Cambria Math" w:hAnsi="Cambria Math" w:cs="Arial"/>
                <w:sz w:val="20"/>
                <w:szCs w:val="20"/>
              </w:rPr>
              <m:t>ϵ</m:t>
            </m:r>
          </m:e>
          <m:sub>
            <m:r>
              <w:rPr>
                <w:rFonts w:ascii="Cambria Math" w:hAnsi="Cambria Math" w:cs="Arial"/>
                <w:sz w:val="20"/>
                <w:szCs w:val="20"/>
              </w:rPr>
              <m:t>c</m:t>
            </m:r>
          </m:sub>
        </m:sSub>
        <m:r>
          <w:rPr>
            <w:rFonts w:ascii="Cambria Math" w:hAnsi="Cambria Math" w:cs="Arial"/>
            <w:sz w:val="20"/>
            <w:szCs w:val="20"/>
          </w:rPr>
          <m:t>=0.675</m:t>
        </m:r>
      </m:oMath>
      <w:r w:rsidR="006E7CEB" w:rsidRPr="00E12933">
        <w:rPr>
          <w:rFonts w:ascii="Arial" w:hAnsi="Arial" w:cs="Arial"/>
          <w:iCs/>
          <w:sz w:val="20"/>
          <w:szCs w:val="20"/>
        </w:rPr>
        <w:t xml:space="preserve">, </w:t>
      </w:r>
      <w:commentRangeEnd w:id="844"/>
      <w:r w:rsidR="000E7BCA">
        <w:rPr>
          <w:rStyle w:val="aa"/>
          <w:rFonts w:asciiTheme="minorHAnsi" w:eastAsiaTheme="minorEastAsia" w:hAnsiTheme="minorHAnsi" w:cstheme="minorBidi"/>
          <w:kern w:val="2"/>
        </w:rPr>
        <w:commentReference w:id="844"/>
      </w:r>
      <w:r w:rsidR="006E7CEB" w:rsidRPr="00E12933">
        <w:rPr>
          <w:rFonts w:ascii="Arial" w:hAnsi="Arial" w:cs="Arial"/>
          <w:iCs/>
          <w:sz w:val="20"/>
          <w:szCs w:val="20"/>
        </w:rPr>
        <w:t xml:space="preserve">the smectic </w:t>
      </w:r>
      <w:ins w:id="845" w:author="Eduardo Vitral Freigedo  Rodrigues" w:date="2023-10-05T20:52:00Z">
        <w:r w:rsidR="008B6A33">
          <w:rPr>
            <w:rFonts w:ascii="Arial" w:hAnsi="Arial" w:cs="Arial"/>
            <w:iCs/>
            <w:sz w:val="20"/>
            <w:szCs w:val="20"/>
          </w:rPr>
          <w:t xml:space="preserve">is destabilized and </w:t>
        </w:r>
      </w:ins>
      <w:r w:rsidR="006E7CEB" w:rsidRPr="00E12933">
        <w:rPr>
          <w:rFonts w:ascii="Arial" w:hAnsi="Arial" w:cs="Arial"/>
          <w:iCs/>
          <w:sz w:val="20"/>
          <w:szCs w:val="20"/>
        </w:rPr>
        <w:t xml:space="preserve">gradually sublimates into a small ring torus like configuration. The asymmetry in the interface evolution between the outer and inner </w:t>
      </w:r>
      <w:r w:rsidR="006E7CEB" w:rsidRPr="00E12933">
        <w:rPr>
          <w:rFonts w:ascii="Arial" w:hAnsi="Arial" w:cs="Arial"/>
          <w:iCs/>
          <w:sz w:val="20"/>
          <w:szCs w:val="20"/>
        </w:rPr>
        <w:lastRenderedPageBreak/>
        <w:t>part of the torus occur</w:t>
      </w:r>
      <w:ins w:id="846" w:author="Perry H Leo" w:date="2023-10-18T12:35:00Z">
        <w:r w:rsidR="000E7BCA">
          <w:rPr>
            <w:rFonts w:ascii="Arial" w:hAnsi="Arial" w:cs="Arial"/>
            <w:iCs/>
            <w:sz w:val="20"/>
            <w:szCs w:val="20"/>
          </w:rPr>
          <w:t>s</w:t>
        </w:r>
      </w:ins>
      <w:r w:rsidR="006E7CEB" w:rsidRPr="00E12933">
        <w:rPr>
          <w:rFonts w:ascii="Arial" w:hAnsi="Arial" w:cs="Arial"/>
          <w:iCs/>
          <w:sz w:val="20"/>
          <w:szCs w:val="20"/>
        </w:rPr>
        <w:t xml:space="preserve"> because of the difference in mean curvature, particularly due to its change in sign close to the focal conic core.</w:t>
      </w:r>
      <w:r w:rsidR="006E7CEB" w:rsidRPr="00E12933">
        <w:rPr>
          <w:rFonts w:ascii="Arial" w:hAnsi="Arial" w:cs="Arial"/>
          <w:sz w:val="20"/>
          <w:szCs w:val="20"/>
        </w:rPr>
        <w:t xml:space="preserve"> </w:t>
      </w:r>
    </w:p>
    <w:p w14:paraId="3D644175" w14:textId="6B43856A" w:rsidR="0006429B" w:rsidRPr="00E12933" w:rsidRDefault="009E4C64">
      <w:pPr>
        <w:pStyle w:val="a3"/>
        <w:ind w:firstLine="100"/>
        <w:jc w:val="both"/>
        <w:rPr>
          <w:rFonts w:ascii="Arial" w:hAnsi="Arial" w:cs="Arial"/>
          <w:sz w:val="20"/>
          <w:szCs w:val="20"/>
        </w:rPr>
        <w:pPrChange w:id="847" w:author="Vitral Freigedo, Eduardo" w:date="2023-10-05T14:24:00Z">
          <w:pPr>
            <w:pStyle w:val="a3"/>
            <w:jc w:val="both"/>
          </w:pPr>
        </w:pPrChange>
      </w:pPr>
      <w:commentRangeStart w:id="848"/>
      <w:del w:id="849" w:author="Dong Ki Yoon" w:date="2023-11-03T15:03:00Z">
        <w:r w:rsidRPr="00E12933" w:rsidDel="00800009">
          <w:rPr>
            <w:rFonts w:ascii="Arial" w:hAnsi="Arial" w:cs="Arial"/>
            <w:sz w:val="20"/>
            <w:szCs w:val="20"/>
          </w:rPr>
          <w:delText xml:space="preserve">In the case of torus droplets arranged in a circular pattern, sublimation occurs more slowly in the inner region of the ring, which has a negative curvature component, as shown </w:delText>
        </w:r>
      </w:del>
      <w:ins w:id="850" w:author="Eduardo Vitral Freigedo  Rodrigues" w:date="2023-10-05T17:06:00Z">
        <w:del w:id="851" w:author="Dong Ki Yoon" w:date="2023-11-03T15:03:00Z">
          <w:r w:rsidR="006D3C2A" w:rsidDel="00800009">
            <w:rPr>
              <w:rFonts w:ascii="Arial" w:hAnsi="Arial" w:cs="Arial"/>
              <w:sz w:val="20"/>
              <w:szCs w:val="20"/>
            </w:rPr>
            <w:delText>i</w:delText>
          </w:r>
        </w:del>
      </w:ins>
      <w:del w:id="852" w:author="Dong Ki Yoon" w:date="2023-11-03T15:03:00Z">
        <w:r w:rsidRPr="00E12933" w:rsidDel="00800009">
          <w:rPr>
            <w:rFonts w:ascii="Arial" w:hAnsi="Arial" w:cs="Arial"/>
            <w:sz w:val="20"/>
            <w:szCs w:val="20"/>
          </w:rPr>
          <w:delText xml:space="preserve">n Fig. </w:delText>
        </w:r>
      </w:del>
      <w:ins w:id="853" w:author="Vitral Freigedo, Eduardo" w:date="2023-10-05T15:53:00Z">
        <w:del w:id="854" w:author="Dong Ki Yoon" w:date="2023-11-03T15:03:00Z">
          <w:r w:rsidR="005D2E68" w:rsidDel="00800009">
            <w:rPr>
              <w:rFonts w:ascii="Arial" w:hAnsi="Arial" w:cs="Arial"/>
              <w:sz w:val="20"/>
              <w:szCs w:val="20"/>
            </w:rPr>
            <w:delText>4</w:delText>
          </w:r>
        </w:del>
      </w:ins>
      <w:del w:id="855" w:author="Dong Ki Yoon" w:date="2023-11-03T15:03:00Z">
        <w:r w:rsidRPr="00E12933" w:rsidDel="00800009">
          <w:rPr>
            <w:rFonts w:ascii="Arial" w:hAnsi="Arial" w:cs="Arial"/>
            <w:sz w:val="20"/>
            <w:szCs w:val="20"/>
          </w:rPr>
          <w:delText>5. This corresponds to the presence of concentric circles remaining in the inner region of the ring at the half point formed during the actual sublimation process. Due to the appropriate fluidity of Y002 and its high surface tension, it reassembles into droplets and converges into a torus shape instead of a spherical shape. (Fig. S</w:delText>
        </w:r>
        <w:r w:rsidR="000866C9" w:rsidRPr="00E12933" w:rsidDel="00800009">
          <w:rPr>
            <w:rFonts w:ascii="Arial" w:hAnsi="Arial" w:cs="Arial"/>
            <w:sz w:val="20"/>
            <w:szCs w:val="20"/>
          </w:rPr>
          <w:delText>3</w:delText>
        </w:r>
        <w:r w:rsidRPr="00E12933" w:rsidDel="00800009">
          <w:rPr>
            <w:rFonts w:ascii="Arial" w:hAnsi="Arial" w:cs="Arial"/>
            <w:sz w:val="20"/>
            <w:szCs w:val="20"/>
          </w:rPr>
          <w:delText xml:space="preserve">) The residues formed near the dimples during the </w:delText>
        </w:r>
        <w:r w:rsidR="00BB7672" w:rsidRPr="00E12933" w:rsidDel="00800009">
          <w:rPr>
            <w:rFonts w:ascii="Arial" w:hAnsi="Arial" w:cs="Arial"/>
            <w:sz w:val="20"/>
            <w:szCs w:val="20"/>
          </w:rPr>
          <w:delText>sublimation</w:delText>
        </w:r>
        <w:r w:rsidRPr="00E12933" w:rsidDel="00800009">
          <w:rPr>
            <w:rFonts w:ascii="Arial" w:hAnsi="Arial" w:cs="Arial"/>
            <w:sz w:val="20"/>
            <w:szCs w:val="20"/>
          </w:rPr>
          <w:delText xml:space="preserve"> of TFCD arrays on a flat substrate are structurally and topologically equivalent to the concentric circular trace within the 1/2 ring of the circular pillar.</w:delText>
        </w:r>
        <w:r w:rsidR="00186F65" w:rsidRPr="00E12933" w:rsidDel="00800009">
          <w:rPr>
            <w:rFonts w:ascii="Arial" w:hAnsi="Arial" w:cs="Arial"/>
            <w:sz w:val="20"/>
            <w:szCs w:val="20"/>
          </w:rPr>
          <w:delText xml:space="preserve"> (Fig. S</w:delText>
        </w:r>
      </w:del>
      <w:ins w:id="856" w:author="Kim Wantae" w:date="2023-10-04T15:32:00Z">
        <w:del w:id="857" w:author="Dong Ki Yoon" w:date="2023-11-03T15:03:00Z">
          <w:r w:rsidR="00AB0089" w:rsidDel="00800009">
            <w:rPr>
              <w:rFonts w:ascii="Arial" w:hAnsi="Arial" w:cs="Arial"/>
              <w:sz w:val="20"/>
              <w:szCs w:val="20"/>
            </w:rPr>
            <w:delText>5</w:delText>
          </w:r>
        </w:del>
      </w:ins>
      <w:del w:id="858" w:author="Dong Ki Yoon" w:date="2023-11-03T15:03:00Z">
        <w:r w:rsidR="000866C9" w:rsidRPr="00E12933" w:rsidDel="00800009">
          <w:rPr>
            <w:rFonts w:ascii="Arial" w:hAnsi="Arial" w:cs="Arial"/>
            <w:sz w:val="20"/>
            <w:szCs w:val="20"/>
          </w:rPr>
          <w:delText>4</w:delText>
        </w:r>
        <w:r w:rsidR="00186F65" w:rsidRPr="00E12933" w:rsidDel="00800009">
          <w:rPr>
            <w:rFonts w:ascii="Arial" w:hAnsi="Arial" w:cs="Arial"/>
            <w:sz w:val="20"/>
            <w:szCs w:val="20"/>
          </w:rPr>
          <w:delText>)</w:delText>
        </w:r>
        <w:r w:rsidR="00186F65" w:rsidRPr="00E12933" w:rsidDel="00800009">
          <w:rPr>
            <w:rFonts w:ascii="Arial" w:eastAsia="바탕" w:hAnsi="Arial" w:cs="Arial"/>
            <w:sz w:val="20"/>
            <w:szCs w:val="20"/>
          </w:rPr>
          <w:delText xml:space="preserve"> If the droplet's crystallinity decreases and its ordering ability of molecules becomes low, the torus droplet described earlier may not be maintained during the sublimation process. After the initial formation of the TFCD array, if the smectic phase is maintained at a high temperature of 190 °C and rapid sublimation occurs, a typical spherical droplet </w:delText>
        </w:r>
      </w:del>
      <w:ins w:id="859" w:author="Perry H Leo" w:date="2023-10-18T12:36:00Z">
        <w:del w:id="860" w:author="Dong Ki Yoon" w:date="2023-11-03T15:03:00Z">
          <w:r w:rsidR="000E7BCA" w:rsidDel="00800009">
            <w:rPr>
              <w:rFonts w:ascii="Arial" w:eastAsia="바탕" w:hAnsi="Arial" w:cs="Arial"/>
              <w:sz w:val="20"/>
              <w:szCs w:val="20"/>
            </w:rPr>
            <w:delText xml:space="preserve">typically </w:delText>
          </w:r>
        </w:del>
      </w:ins>
      <w:del w:id="861" w:author="Dong Ki Yoon" w:date="2023-11-03T15:03:00Z">
        <w:r w:rsidR="00186F65" w:rsidRPr="00E12933" w:rsidDel="00800009">
          <w:rPr>
            <w:rFonts w:ascii="Arial" w:eastAsia="바탕" w:hAnsi="Arial" w:cs="Arial"/>
            <w:sz w:val="20"/>
            <w:szCs w:val="20"/>
          </w:rPr>
          <w:delText>forms at the centers of the TFCDs, which are the dimple positions. However, this spherical droplet exists only for a very short period of time and quickly sublimates and disappears.</w:delText>
        </w:r>
        <w:r w:rsidR="00186F65" w:rsidRPr="00E12933" w:rsidDel="00800009">
          <w:rPr>
            <w:rFonts w:ascii="Arial" w:eastAsia="바탕" w:hAnsi="Arial" w:cs="Arial"/>
            <w:sz w:val="20"/>
            <w:szCs w:val="20"/>
          </w:rPr>
          <w:fldChar w:fldCharType="begin"/>
        </w:r>
        <w:r w:rsidR="00F87C37" w:rsidDel="00800009">
          <w:rPr>
            <w:rFonts w:ascii="Arial" w:eastAsia="바탕" w:hAnsi="Arial" w:cs="Arial"/>
            <w:sz w:val="20"/>
            <w:szCs w:val="20"/>
          </w:rPr>
          <w:delInstrText xml:space="preserve"> ADDIN EN.CITE &lt;EndNote&gt;&lt;Cite&gt;&lt;Author&gt;Kim&lt;/Author&gt;&lt;Year&gt;2016&lt;/Year&gt;&lt;RecNum&gt;123&lt;/RecNum&gt;&lt;DisplayText&gt;(15)&lt;/DisplayText&gt;&lt;record&gt;&lt;rec-number&gt;123&lt;/rec-number&gt;&lt;foreign-keys&gt;&lt;key app="EN" db-id="xvv20ra5fdvvrfe9pwgvafd49xvz59zdp9p9" timestamp="1685016588"&gt;123&lt;/key&gt;&lt;/foreign-keys&gt;&lt;ref-type name="Journal Article"&gt;17&lt;/ref-type&gt;&lt;contributors&gt;&lt;authors&gt;&lt;author&gt;Kim, D. S.&lt;/author&gt;&lt;author&gt;Cha, Y. J.&lt;/author&gt;&lt;author&gt;Kim, M. H.&lt;/author&gt;&lt;author&gt;Lavrentovich, O. D.&lt;/author&gt;&lt;author&gt;Yoon, D. K.&lt;/author&gt;&lt;/authors&gt;&lt;/contributors&gt;&lt;auth-address&gt;Korea Adv Inst Sci &amp;amp; Technol, Grad Sch Nanosci &amp;amp; Technol, Taejon 305701, South Korea&amp;#xD;Korea Adv Inst Sci &amp;amp; Technol, KINC, Taejon 305701, South Korea&amp;#xD;Pukyong Natl Univ, Dept Polymer Engn, Busan 608739, South Korea&amp;#xD;Kent State Univ, Inst Liquid Crystal, Kent, OH 44242 USA&amp;#xD;Kent State Univ, Chem Phys Interdisciplinary Program, Kent, OH 44242 USA&lt;/auth-address&gt;&lt;titles&gt;&lt;title&gt;Controlling Gaussian and mean curvatures at microscale by sublimation and condensation of smectic liquid crystals&lt;/title&gt;&lt;secondary-title&gt;Nature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Commun&lt;/abbr-1&gt;&lt;/alt-periodical&gt;&lt;volume&gt;7&lt;/volume&gt;&lt;keywords&gt;&lt;keyword&gt;focal conic domains&lt;/keyword&gt;&lt;keyword&gt;isotropic-phase&lt;/keyword&gt;&lt;keyword&gt;defects&lt;/keyword&gt;&lt;keyword&gt;arrays&lt;/keyword&gt;&lt;keyword&gt;films&lt;/keyword&gt;&lt;/keywords&gt;&lt;dates&gt;&lt;year&gt;2016&lt;/year&gt;&lt;pub-dates&gt;&lt;date&gt;Jan&lt;/date&gt;&lt;/pub-dates&gt;&lt;/dates&gt;&lt;isbn&gt;2041-1723&lt;/isbn&gt;&lt;accession-num&gt;WOS:000369020200003&lt;/accession-num&gt;&lt;urls&gt;&lt;related-urls&gt;&lt;url&gt;&amp;lt;Go to ISI&amp;gt;://WOS:000369020200003&lt;/url&gt;&lt;/related-urls&gt;&lt;/urls&gt;&lt;electronic-resource-num&gt;ARTN 10236&amp;#xD;10.1038/ncomms10236&lt;/electronic-resource-num&gt;&lt;language&gt;English&lt;/language&gt;&lt;/record&gt;&lt;/Cite&gt;&lt;/EndNote&gt;</w:delInstrText>
        </w:r>
        <w:r w:rsidR="00186F65" w:rsidRPr="00E12933" w:rsidDel="00800009">
          <w:rPr>
            <w:rFonts w:ascii="Arial" w:eastAsia="바탕" w:hAnsi="Arial" w:cs="Arial"/>
            <w:sz w:val="20"/>
            <w:szCs w:val="20"/>
          </w:rPr>
          <w:fldChar w:fldCharType="separate"/>
        </w:r>
        <w:r w:rsidR="00F87C37" w:rsidDel="00800009">
          <w:rPr>
            <w:rFonts w:ascii="Arial" w:eastAsia="바탕" w:hAnsi="Arial" w:cs="Arial"/>
            <w:noProof/>
            <w:sz w:val="20"/>
            <w:szCs w:val="20"/>
          </w:rPr>
          <w:delText>(15)</w:delText>
        </w:r>
        <w:r w:rsidR="00186F65" w:rsidRPr="00E12933" w:rsidDel="00800009">
          <w:rPr>
            <w:rFonts w:ascii="Arial" w:eastAsia="바탕" w:hAnsi="Arial" w:cs="Arial"/>
            <w:sz w:val="20"/>
            <w:szCs w:val="20"/>
          </w:rPr>
          <w:fldChar w:fldCharType="end"/>
        </w:r>
        <w:r w:rsidR="00186F65" w:rsidRPr="00E12933" w:rsidDel="00800009">
          <w:rPr>
            <w:rFonts w:ascii="Arial" w:eastAsia="바탕" w:hAnsi="Arial" w:cs="Arial"/>
            <w:sz w:val="20"/>
            <w:szCs w:val="20"/>
          </w:rPr>
          <w:delText xml:space="preserve"> </w:delText>
        </w:r>
        <w:r w:rsidR="00AF2CE1" w:rsidRPr="00E12933" w:rsidDel="00800009">
          <w:rPr>
            <w:rFonts w:ascii="Arial" w:eastAsia="바탕" w:hAnsi="Arial" w:cs="Arial"/>
            <w:sz w:val="20"/>
            <w:szCs w:val="20"/>
          </w:rPr>
          <w:delText>This is attributed to the decrease in crystallinity and reduction in surface tension of Y002 at high temperatures, coupled with a more significant decrease in viscosity. As a result, the Laplace number increases, leading to the observed changes.</w:delText>
        </w:r>
        <w:commentRangeEnd w:id="848"/>
        <w:r w:rsidR="00F91C63" w:rsidDel="00800009">
          <w:rPr>
            <w:rStyle w:val="aa"/>
            <w:rFonts w:asciiTheme="minorHAnsi" w:eastAsiaTheme="minorEastAsia" w:hAnsiTheme="minorHAnsi" w:cstheme="minorBidi"/>
            <w:kern w:val="2"/>
          </w:rPr>
          <w:commentReference w:id="848"/>
        </w:r>
        <w:r w:rsidR="006E7CEB" w:rsidRPr="00E12933" w:rsidDel="00800009">
          <w:rPr>
            <w:rFonts w:ascii="Arial" w:eastAsia="바탕" w:hAnsi="Arial" w:cs="Arial"/>
            <w:sz w:val="20"/>
            <w:szCs w:val="20"/>
          </w:rPr>
          <w:delText xml:space="preserve"> </w:delText>
        </w:r>
      </w:del>
      <w:r w:rsidR="006E7CEB" w:rsidRPr="00E12933">
        <w:rPr>
          <w:rFonts w:ascii="Arial" w:hAnsi="Arial" w:cs="Arial"/>
          <w:iCs/>
          <w:sz w:val="20"/>
          <w:szCs w:val="20"/>
        </w:rPr>
        <w:t xml:space="preserve">The second </w:t>
      </w:r>
      <w:del w:id="862" w:author="Vitral Freigedo, Eduardo" w:date="2023-10-05T17:33:00Z">
        <w:r w:rsidR="006E7CEB" w:rsidRPr="00E12933" w:rsidDel="00DB750D">
          <w:rPr>
            <w:rFonts w:ascii="Arial" w:hAnsi="Arial" w:cs="Arial"/>
            <w:iCs/>
            <w:sz w:val="20"/>
            <w:szCs w:val="20"/>
          </w:rPr>
          <w:delText>case</w:delText>
        </w:r>
      </w:del>
      <w:ins w:id="863" w:author="Vitral Freigedo, Eduardo" w:date="2023-10-05T17:33:00Z">
        <w:r w:rsidR="00DB750D">
          <w:rPr>
            <w:rFonts w:ascii="Arial" w:hAnsi="Arial" w:cs="Arial"/>
            <w:iCs/>
            <w:sz w:val="20"/>
            <w:szCs w:val="20"/>
          </w:rPr>
          <w:t>set of simulation results in Fig. 4</w:t>
        </w:r>
      </w:ins>
      <w:r w:rsidR="006E7CEB" w:rsidRPr="00E12933">
        <w:rPr>
          <w:rFonts w:ascii="Arial" w:hAnsi="Arial" w:cs="Arial"/>
          <w:iCs/>
          <w:sz w:val="20"/>
          <w:szCs w:val="20"/>
        </w:rPr>
        <w:t xml:space="preserve"> mixes stretching and compression of layers with respect to the previous initial condition: the focal conic initial x-direction is stretched by 6.2/5.5 (</w:t>
      </w:r>
      <m:oMath>
        <m:sSub>
          <m:sSubPr>
            <m:ctrlPr>
              <w:rPr>
                <w:rFonts w:ascii="Cambria Math" w:hAnsi="Cambria Math" w:cs="Arial"/>
                <w:i/>
                <w:iCs/>
                <w:sz w:val="20"/>
                <w:szCs w:val="20"/>
              </w:rPr>
            </m:ctrlPr>
          </m:sSubPr>
          <m:e>
            <m:r>
              <w:rPr>
                <w:rFonts w:ascii="Cambria Math" w:hAnsi="Cambria Math" w:cs="Arial"/>
                <w:sz w:val="20"/>
                <w:szCs w:val="20"/>
              </w:rPr>
              <m:t>N</m:t>
            </m:r>
          </m:e>
          <m:sub>
            <m:r>
              <w:rPr>
                <w:rFonts w:ascii="Cambria Math" w:hAnsi="Cambria Math" w:cs="Arial"/>
                <w:sz w:val="20"/>
                <w:szCs w:val="20"/>
              </w:rPr>
              <m:t>x</m:t>
            </m:r>
          </m:sub>
        </m:sSub>
        <m:r>
          <w:rPr>
            <w:rFonts w:ascii="Cambria Math" w:hAnsi="Cambria Math" w:cs="Arial"/>
            <w:sz w:val="20"/>
            <w:szCs w:val="20"/>
          </w:rPr>
          <m:t>=578</m:t>
        </m:r>
      </m:oMath>
      <w:r w:rsidR="006E7CEB" w:rsidRPr="00E12933">
        <w:rPr>
          <w:rFonts w:ascii="Arial" w:hAnsi="Arial" w:cs="Arial"/>
          <w:iCs/>
          <w:sz w:val="20"/>
          <w:szCs w:val="20"/>
        </w:rPr>
        <w:t>), and the y-direction compressed by 5.2/5.5 (</w:t>
      </w:r>
      <m:oMath>
        <m:sSub>
          <m:sSubPr>
            <m:ctrlPr>
              <w:rPr>
                <w:rFonts w:ascii="Cambria Math" w:hAnsi="Cambria Math" w:cs="Arial"/>
                <w:i/>
                <w:iCs/>
                <w:sz w:val="20"/>
                <w:szCs w:val="20"/>
              </w:rPr>
            </m:ctrlPr>
          </m:sSubPr>
          <m:e>
            <m:r>
              <w:rPr>
                <w:rFonts w:ascii="Cambria Math" w:hAnsi="Cambria Math" w:cs="Arial"/>
                <w:sz w:val="20"/>
                <w:szCs w:val="20"/>
              </w:rPr>
              <m:t>N</m:t>
            </m:r>
          </m:e>
          <m:sub>
            <m:r>
              <w:rPr>
                <w:rFonts w:ascii="Cambria Math" w:hAnsi="Cambria Math" w:cs="Arial"/>
                <w:sz w:val="20"/>
                <w:szCs w:val="20"/>
              </w:rPr>
              <m:t>y</m:t>
            </m:r>
          </m:sub>
        </m:sSub>
        <m:r>
          <w:rPr>
            <w:rFonts w:ascii="Cambria Math" w:hAnsi="Cambria Math" w:cs="Arial"/>
            <w:sz w:val="20"/>
            <w:szCs w:val="20"/>
          </w:rPr>
          <m:t>=484</m:t>
        </m:r>
      </m:oMath>
      <w:r w:rsidR="006E7CEB" w:rsidRPr="00E12933">
        <w:rPr>
          <w:rFonts w:ascii="Arial" w:hAnsi="Arial" w:cs="Arial"/>
          <w:iCs/>
          <w:sz w:val="20"/>
          <w:szCs w:val="20"/>
        </w:rPr>
        <w:t xml:space="preserve">). For </w:t>
      </w:r>
      <m:oMath>
        <m:r>
          <m:rPr>
            <m:sty m:val="p"/>
          </m:rPr>
          <w:rPr>
            <w:rFonts w:ascii="Cambria Math" w:hAnsi="Cambria Math" w:cs="Arial"/>
            <w:sz w:val="20"/>
            <w:szCs w:val="20"/>
          </w:rPr>
          <m:t>ϵ</m:t>
        </m:r>
        <m:r>
          <w:rPr>
            <w:rFonts w:ascii="Cambria Math" w:hAnsi="Cambria Math" w:cs="Arial"/>
            <w:sz w:val="20"/>
            <w:szCs w:val="20"/>
          </w:rPr>
          <m:t>=0.85</m:t>
        </m:r>
      </m:oMath>
      <w:r w:rsidR="006E7CEB" w:rsidRPr="00E12933">
        <w:rPr>
          <w:rFonts w:ascii="Arial" w:hAnsi="Arial" w:cs="Arial"/>
          <w:iCs/>
          <w:sz w:val="20"/>
          <w:szCs w:val="20"/>
        </w:rPr>
        <w:t>, besides the interface evolution taking place on top of the torus, we observe that layers close to the bottom slowly become unstable and disappear, so that a residual ring torus is not formed. The instability magnifies in the third case, where we stretch the initial layers by 7/5.5 in the x-direction (</w:t>
      </w:r>
      <m:oMath>
        <m:sSub>
          <m:sSubPr>
            <m:ctrlPr>
              <w:rPr>
                <w:rFonts w:ascii="Cambria Math" w:hAnsi="Cambria Math" w:cs="Arial"/>
                <w:i/>
                <w:iCs/>
                <w:sz w:val="20"/>
                <w:szCs w:val="20"/>
              </w:rPr>
            </m:ctrlPr>
          </m:sSubPr>
          <m:e>
            <m:r>
              <w:rPr>
                <w:rFonts w:ascii="Cambria Math" w:hAnsi="Cambria Math" w:cs="Arial"/>
                <w:sz w:val="20"/>
                <w:szCs w:val="20"/>
              </w:rPr>
              <m:t>N</m:t>
            </m:r>
          </m:e>
          <m:sub>
            <m:r>
              <w:rPr>
                <w:rFonts w:ascii="Cambria Math" w:hAnsi="Cambria Math" w:cs="Arial"/>
                <w:sz w:val="20"/>
                <w:szCs w:val="20"/>
              </w:rPr>
              <m:t>x</m:t>
            </m:r>
          </m:sub>
        </m:sSub>
        <m:r>
          <w:rPr>
            <w:rFonts w:ascii="Cambria Math" w:hAnsi="Cambria Math" w:cs="Arial"/>
            <w:sz w:val="20"/>
            <w:szCs w:val="20"/>
          </w:rPr>
          <m:t>=652</m:t>
        </m:r>
      </m:oMath>
      <w:r w:rsidR="006E7CEB" w:rsidRPr="00E12933">
        <w:rPr>
          <w:rFonts w:ascii="Arial" w:hAnsi="Arial" w:cs="Arial"/>
          <w:iCs/>
          <w:sz w:val="20"/>
          <w:szCs w:val="20"/>
        </w:rPr>
        <w:t>)  and compress by 3.4/5.5 in the y-direction (</w:t>
      </w:r>
      <m:oMath>
        <m:sSub>
          <m:sSubPr>
            <m:ctrlPr>
              <w:rPr>
                <w:rFonts w:ascii="Cambria Math" w:hAnsi="Cambria Math" w:cs="Arial"/>
                <w:i/>
                <w:iCs/>
                <w:sz w:val="20"/>
                <w:szCs w:val="20"/>
              </w:rPr>
            </m:ctrlPr>
          </m:sSubPr>
          <m:e>
            <m:r>
              <w:rPr>
                <w:rFonts w:ascii="Cambria Math" w:hAnsi="Cambria Math" w:cs="Arial"/>
                <w:sz w:val="20"/>
                <w:szCs w:val="20"/>
              </w:rPr>
              <m:t>N</m:t>
            </m:r>
          </m:e>
          <m:sub>
            <m:r>
              <w:rPr>
                <w:rFonts w:ascii="Cambria Math" w:hAnsi="Cambria Math" w:cs="Arial"/>
                <w:sz w:val="20"/>
                <w:szCs w:val="20"/>
              </w:rPr>
              <m:t>y</m:t>
            </m:r>
          </m:sub>
        </m:sSub>
        <m:r>
          <w:rPr>
            <w:rFonts w:ascii="Cambria Math" w:hAnsi="Cambria Math" w:cs="Arial"/>
            <w:sz w:val="20"/>
            <w:szCs w:val="20"/>
          </w:rPr>
          <m:t>=316</m:t>
        </m:r>
      </m:oMath>
      <w:r w:rsidR="006E7CEB" w:rsidRPr="00E12933">
        <w:rPr>
          <w:rFonts w:ascii="Arial" w:hAnsi="Arial" w:cs="Arial"/>
          <w:iCs/>
          <w:sz w:val="20"/>
          <w:szCs w:val="20"/>
        </w:rPr>
        <w:t xml:space="preserve">). </w:t>
      </w:r>
    </w:p>
    <w:p w14:paraId="79A449D7" w14:textId="5D255824" w:rsidR="001924FB" w:rsidRPr="00E12933" w:rsidRDefault="00A256AE" w:rsidP="001530CC">
      <w:pPr>
        <w:pStyle w:val="a3"/>
        <w:ind w:firstLineChars="50" w:firstLine="100"/>
        <w:jc w:val="both"/>
        <w:rPr>
          <w:rFonts w:ascii="Arial" w:hAnsi="Arial" w:cs="Arial"/>
          <w:sz w:val="20"/>
          <w:szCs w:val="20"/>
        </w:rPr>
      </w:pPr>
      <w:r w:rsidRPr="00E12933">
        <w:rPr>
          <w:rFonts w:ascii="Arial" w:hAnsi="Arial" w:cs="Arial"/>
          <w:sz w:val="20"/>
          <w:szCs w:val="20"/>
        </w:rPr>
        <w:t>The elastic deformation energy of a smectic LC is a crucial factor in understanding its behavior and predicting its properties</w:t>
      </w:r>
      <w:ins w:id="864" w:author="Eduardo Vitral" w:date="2023-10-21T16:30:00Z">
        <w:r w:rsidR="00F91C63">
          <w:rPr>
            <w:rFonts w:ascii="Arial" w:hAnsi="Arial" w:cs="Arial"/>
            <w:sz w:val="20"/>
            <w:szCs w:val="20"/>
          </w:rPr>
          <w:t xml:space="preserve">, </w:t>
        </w:r>
      </w:ins>
      <w:ins w:id="865" w:author="Eduardo Vitral" w:date="2023-10-21T16:31:00Z">
        <w:r w:rsidR="00F91C63">
          <w:rPr>
            <w:rFonts w:ascii="Arial" w:hAnsi="Arial" w:cs="Arial"/>
            <w:sz w:val="20"/>
            <w:szCs w:val="20"/>
          </w:rPr>
          <w:t>which connects experimental observations to simulation results</w:t>
        </w:r>
      </w:ins>
      <w:r w:rsidRPr="00E12933">
        <w:rPr>
          <w:rFonts w:ascii="Arial" w:hAnsi="Arial" w:cs="Arial"/>
          <w:sz w:val="20"/>
          <w:szCs w:val="20"/>
        </w:rPr>
        <w:t xml:space="preserve">. </w:t>
      </w:r>
      <w:ins w:id="866" w:author="Vitral Freigedo, Eduardo" w:date="2023-10-05T18:35:00Z">
        <w:r w:rsidR="00D86098">
          <w:rPr>
            <w:rFonts w:ascii="Arial" w:hAnsi="Arial" w:cs="Arial"/>
            <w:sz w:val="20"/>
            <w:szCs w:val="20"/>
          </w:rPr>
          <w:t>For a nematic LC, t</w:t>
        </w:r>
      </w:ins>
      <w:del w:id="867" w:author="Vitral Freigedo, Eduardo" w:date="2023-10-05T18:35:00Z">
        <w:r w:rsidRPr="00E12933" w:rsidDel="00D86098">
          <w:rPr>
            <w:rFonts w:ascii="Arial" w:hAnsi="Arial" w:cs="Arial"/>
            <w:sz w:val="20"/>
            <w:szCs w:val="20"/>
          </w:rPr>
          <w:delText>T</w:delText>
        </w:r>
      </w:del>
      <w:r w:rsidRPr="00E12933">
        <w:rPr>
          <w:rFonts w:ascii="Arial" w:hAnsi="Arial" w:cs="Arial"/>
          <w:sz w:val="20"/>
          <w:szCs w:val="20"/>
        </w:rPr>
        <w:t xml:space="preserve">he deformation energy </w:t>
      </w:r>
      <w:ins w:id="868" w:author="Vitral Freigedo, Eduardo" w:date="2023-10-05T18:35:00Z">
        <w:r w:rsidR="00D86098">
          <w:rPr>
            <w:rFonts w:ascii="Arial" w:hAnsi="Arial" w:cs="Arial"/>
            <w:sz w:val="20"/>
            <w:szCs w:val="20"/>
          </w:rPr>
          <w:t xml:space="preserve">that </w:t>
        </w:r>
      </w:ins>
      <w:r w:rsidRPr="00E12933">
        <w:rPr>
          <w:rFonts w:ascii="Arial" w:hAnsi="Arial" w:cs="Arial"/>
          <w:sz w:val="20"/>
          <w:szCs w:val="20"/>
        </w:rPr>
        <w:t xml:space="preserve">arises from </w:t>
      </w:r>
      <w:del w:id="869" w:author="Vitral Freigedo, Eduardo" w:date="2023-10-05T18:35:00Z">
        <w:r w:rsidRPr="00E12933" w:rsidDel="00D86098">
          <w:rPr>
            <w:rFonts w:ascii="Arial" w:hAnsi="Arial" w:cs="Arial"/>
            <w:sz w:val="20"/>
            <w:szCs w:val="20"/>
          </w:rPr>
          <w:delText xml:space="preserve">the </w:delText>
        </w:r>
      </w:del>
      <w:r w:rsidRPr="00E12933">
        <w:rPr>
          <w:rFonts w:ascii="Arial" w:hAnsi="Arial" w:cs="Arial"/>
          <w:sz w:val="20"/>
          <w:szCs w:val="20"/>
        </w:rPr>
        <w:t>distortion</w:t>
      </w:r>
      <w:ins w:id="870" w:author="Vitral Freigedo, Eduardo" w:date="2023-10-05T18:35:00Z">
        <w:r w:rsidR="00D86098">
          <w:rPr>
            <w:rFonts w:ascii="Arial" w:hAnsi="Arial" w:cs="Arial"/>
            <w:sz w:val="20"/>
            <w:szCs w:val="20"/>
          </w:rPr>
          <w:t>s</w:t>
        </w:r>
      </w:ins>
      <w:r w:rsidRPr="00E12933">
        <w:rPr>
          <w:rFonts w:ascii="Arial" w:hAnsi="Arial" w:cs="Arial"/>
          <w:sz w:val="20"/>
          <w:szCs w:val="20"/>
        </w:rPr>
        <w:t xml:space="preserve"> of the </w:t>
      </w:r>
      <w:ins w:id="871" w:author="Vitral Freigedo, Eduardo" w:date="2023-10-05T18:35:00Z">
        <w:r w:rsidR="00D86098">
          <w:rPr>
            <w:rFonts w:ascii="Arial" w:hAnsi="Arial" w:cs="Arial"/>
            <w:sz w:val="20"/>
            <w:szCs w:val="20"/>
          </w:rPr>
          <w:t>director field</w:t>
        </w:r>
      </w:ins>
      <w:del w:id="872" w:author="Vitral Freigedo, Eduardo" w:date="2023-10-05T18:35:00Z">
        <w:r w:rsidRPr="00E12933" w:rsidDel="00D86098">
          <w:rPr>
            <w:rFonts w:ascii="Arial" w:hAnsi="Arial" w:cs="Arial"/>
            <w:sz w:val="20"/>
            <w:szCs w:val="20"/>
          </w:rPr>
          <w:delText>layer structure</w:delText>
        </w:r>
      </w:del>
      <w:r w:rsidRPr="00E12933">
        <w:rPr>
          <w:rFonts w:ascii="Arial" w:hAnsi="Arial" w:cs="Arial"/>
          <w:sz w:val="20"/>
          <w:szCs w:val="20"/>
        </w:rPr>
        <w:t xml:space="preserve"> </w:t>
      </w:r>
      <w:ins w:id="873" w:author="Vitral Freigedo, Eduardo" w:date="2023-10-05T18:35:00Z">
        <w:r w:rsidR="00D86098">
          <w:rPr>
            <w:rFonts w:ascii="Arial" w:hAnsi="Arial" w:cs="Arial"/>
            <w:sz w:val="20"/>
            <w:szCs w:val="20"/>
          </w:rPr>
          <w:t>is</w:t>
        </w:r>
      </w:ins>
      <w:del w:id="874" w:author="Vitral Freigedo, Eduardo" w:date="2023-10-05T18:35:00Z">
        <w:r w:rsidRPr="00E12933" w:rsidDel="00D86098">
          <w:rPr>
            <w:rFonts w:ascii="Arial" w:hAnsi="Arial" w:cs="Arial"/>
            <w:sz w:val="20"/>
            <w:szCs w:val="20"/>
          </w:rPr>
          <w:delText>and can be</w:delText>
        </w:r>
      </w:del>
      <w:r w:rsidRPr="00E12933">
        <w:rPr>
          <w:rFonts w:ascii="Arial" w:hAnsi="Arial" w:cs="Arial"/>
          <w:sz w:val="20"/>
          <w:szCs w:val="20"/>
        </w:rPr>
        <w:t xml:space="preserve"> described by the</w:t>
      </w:r>
      <w:ins w:id="875" w:author="Vitral Freigedo, Eduardo" w:date="2023-10-05T18:36:00Z">
        <w:r w:rsidR="00D86098">
          <w:rPr>
            <w:rFonts w:ascii="Arial" w:hAnsi="Arial" w:cs="Arial"/>
            <w:sz w:val="20"/>
            <w:szCs w:val="20"/>
          </w:rPr>
          <w:t xml:space="preserve"> well-known</w:t>
        </w:r>
      </w:ins>
      <w:r w:rsidRPr="00E12933">
        <w:rPr>
          <w:rFonts w:ascii="Arial" w:hAnsi="Arial" w:cs="Arial"/>
          <w:sz w:val="20"/>
          <w:szCs w:val="20"/>
        </w:rPr>
        <w:t xml:space="preserve"> </w:t>
      </w:r>
      <w:ins w:id="876" w:author="Vitral Freigedo, Eduardo" w:date="2023-10-05T18:18:00Z">
        <w:r w:rsidR="00A10D2D">
          <w:rPr>
            <w:rFonts w:ascii="Arial" w:hAnsi="Arial" w:cs="Arial"/>
            <w:sz w:val="20"/>
            <w:szCs w:val="20"/>
          </w:rPr>
          <w:t>Oseen-</w:t>
        </w:r>
      </w:ins>
      <w:r w:rsidRPr="00E12933">
        <w:rPr>
          <w:rFonts w:ascii="Arial" w:hAnsi="Arial" w:cs="Arial"/>
          <w:sz w:val="20"/>
          <w:szCs w:val="20"/>
        </w:rPr>
        <w:t xml:space="preserve">Frank </w:t>
      </w:r>
      <w:ins w:id="877" w:author="Vitral Freigedo, Eduardo" w:date="2023-10-05T18:18:00Z">
        <w:r w:rsidR="00A10D2D">
          <w:rPr>
            <w:rFonts w:ascii="Arial" w:hAnsi="Arial" w:cs="Arial"/>
            <w:sz w:val="20"/>
            <w:szCs w:val="20"/>
          </w:rPr>
          <w:t xml:space="preserve">elastic </w:t>
        </w:r>
      </w:ins>
      <w:r w:rsidRPr="00E12933">
        <w:rPr>
          <w:rFonts w:ascii="Arial" w:hAnsi="Arial" w:cs="Arial"/>
          <w:sz w:val="20"/>
          <w:szCs w:val="20"/>
        </w:rPr>
        <w:t xml:space="preserve">free energy. This energy functional </w:t>
      </w:r>
      <w:ins w:id="878" w:author="Vitral Freigedo, Eduardo" w:date="2023-10-05T18:20:00Z">
        <w:r w:rsidR="00A10D2D">
          <w:rPr>
            <w:rFonts w:ascii="Arial" w:hAnsi="Arial" w:cs="Arial"/>
            <w:sz w:val="20"/>
            <w:szCs w:val="20"/>
          </w:rPr>
          <w:t>pr</w:t>
        </w:r>
      </w:ins>
      <w:ins w:id="879" w:author="Vitral Freigedo, Eduardo" w:date="2023-10-05T18:21:00Z">
        <w:r w:rsidR="00A10D2D">
          <w:rPr>
            <w:rFonts w:ascii="Arial" w:hAnsi="Arial" w:cs="Arial"/>
            <w:sz w:val="20"/>
            <w:szCs w:val="20"/>
          </w:rPr>
          <w:t>esents contributions from</w:t>
        </w:r>
      </w:ins>
      <w:del w:id="880" w:author="Vitral Freigedo, Eduardo" w:date="2023-10-05T18:20:00Z">
        <w:r w:rsidRPr="00E12933" w:rsidDel="00A10D2D">
          <w:rPr>
            <w:rFonts w:ascii="Arial" w:hAnsi="Arial" w:cs="Arial"/>
            <w:sz w:val="20"/>
            <w:szCs w:val="20"/>
          </w:rPr>
          <w:delText>is related to</w:delText>
        </w:r>
      </w:del>
      <w:r w:rsidRPr="00E12933">
        <w:rPr>
          <w:rFonts w:ascii="Arial" w:hAnsi="Arial" w:cs="Arial"/>
          <w:sz w:val="20"/>
          <w:szCs w:val="20"/>
        </w:rPr>
        <w:t xml:space="preserve"> the splay, twist, and bend </w:t>
      </w:r>
      <w:del w:id="881" w:author="Vitral Freigedo, Eduardo" w:date="2023-10-05T18:21:00Z">
        <w:r w:rsidRPr="00E12933" w:rsidDel="00A10D2D">
          <w:rPr>
            <w:rFonts w:ascii="Arial" w:hAnsi="Arial" w:cs="Arial"/>
            <w:sz w:val="20"/>
            <w:szCs w:val="20"/>
          </w:rPr>
          <w:delText>elastic constants</w:delText>
        </w:r>
      </w:del>
      <w:ins w:id="882" w:author="Vitral Freigedo, Eduardo" w:date="2023-10-05T18:21:00Z">
        <w:r w:rsidR="00A10D2D">
          <w:rPr>
            <w:rFonts w:ascii="Arial" w:hAnsi="Arial" w:cs="Arial"/>
            <w:sz w:val="20"/>
            <w:szCs w:val="20"/>
          </w:rPr>
          <w:t>deformation modes</w:t>
        </w:r>
      </w:ins>
      <w:r w:rsidRPr="00E12933">
        <w:rPr>
          <w:rFonts w:ascii="Arial" w:hAnsi="Arial" w:cs="Arial"/>
          <w:sz w:val="20"/>
          <w:szCs w:val="20"/>
        </w:rPr>
        <w:t xml:space="preserve">, which describe the energy cost of deforming the </w:t>
      </w:r>
      <w:del w:id="883" w:author="Vitral Freigedo, Eduardo" w:date="2023-10-05T18:36:00Z">
        <w:r w:rsidRPr="00E12933" w:rsidDel="00D86098">
          <w:rPr>
            <w:rFonts w:ascii="Arial" w:hAnsi="Arial" w:cs="Arial"/>
            <w:sz w:val="20"/>
            <w:szCs w:val="20"/>
          </w:rPr>
          <w:delText>layer structure</w:delText>
        </w:r>
      </w:del>
      <w:ins w:id="884" w:author="Vitral Freigedo, Eduardo" w:date="2023-10-05T18:36:00Z">
        <w:r w:rsidR="00D86098">
          <w:rPr>
            <w:rFonts w:ascii="Arial" w:hAnsi="Arial" w:cs="Arial"/>
            <w:sz w:val="20"/>
            <w:szCs w:val="20"/>
          </w:rPr>
          <w:t>director field</w:t>
        </w:r>
      </w:ins>
      <w:r w:rsidRPr="00E12933">
        <w:rPr>
          <w:rFonts w:ascii="Arial" w:hAnsi="Arial" w:cs="Arial"/>
          <w:sz w:val="20"/>
          <w:szCs w:val="20"/>
        </w:rPr>
        <w:t xml:space="preserve"> in different ways.</w:t>
      </w:r>
    </w:p>
    <w:p w14:paraId="21406E37" w14:textId="6AE138C2" w:rsidR="00B05304" w:rsidRPr="00E12933" w:rsidRDefault="00D86098" w:rsidP="001530CC">
      <w:pPr>
        <w:pStyle w:val="a3"/>
        <w:jc w:val="both"/>
        <w:rPr>
          <w:rFonts w:ascii="Arial" w:hAnsi="Arial" w:cs="Arial"/>
          <w:sz w:val="20"/>
          <w:szCs w:val="20"/>
        </w:rPr>
      </w:pPr>
      <w:ins w:id="885" w:author="Vitral Freigedo, Eduardo" w:date="2023-10-05T18:36:00Z">
        <w:r>
          <w:rPr>
            <w:rFonts w:ascii="Arial" w:hAnsi="Arial" w:cs="Arial"/>
            <w:sz w:val="20"/>
            <w:szCs w:val="20"/>
          </w:rPr>
          <w:t>The Oseen-</w:t>
        </w:r>
      </w:ins>
      <w:r w:rsidR="00F84F61" w:rsidRPr="00E12933">
        <w:rPr>
          <w:rFonts w:ascii="Arial" w:hAnsi="Arial" w:cs="Arial"/>
          <w:sz w:val="20"/>
          <w:szCs w:val="20"/>
        </w:rPr>
        <w:t>Frank free energy is given by the expression:</w:t>
      </w:r>
    </w:p>
    <w:p w14:paraId="29A6BFB0" w14:textId="19EDCADD" w:rsidR="00E55732" w:rsidRPr="00E12933" w:rsidRDefault="00000000" w:rsidP="001530CC">
      <w:pPr>
        <w:pStyle w:val="a3"/>
        <w:jc w:val="both"/>
        <w:rPr>
          <w:rFonts w:ascii="Arial" w:hAnsi="Arial" w:cs="Arial"/>
          <w:sz w:val="20"/>
          <w:szCs w:val="20"/>
        </w:rPr>
      </w:pPr>
      <m:oMathPara>
        <m:oMath>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Free</m:t>
              </m:r>
            </m:sub>
          </m:sSub>
          <m:r>
            <w:rPr>
              <w:rFonts w:ascii="Cambria Math" w:hAnsi="Cambria Math" w:cs="Arial"/>
              <w:sz w:val="20"/>
              <w:szCs w:val="20"/>
            </w:rPr>
            <m:t>=</m:t>
          </m:r>
          <m:sSub>
            <m:sSubPr>
              <m:ctrlPr>
                <w:rPr>
                  <w:rFonts w:ascii="Cambria Math" w:hAnsi="Cambria Math" w:cs="Arial"/>
                  <w:i/>
                  <w:iCs/>
                  <w:sz w:val="20"/>
                  <w:szCs w:val="20"/>
                </w:rPr>
              </m:ctrlPr>
            </m:sSubPr>
            <m:e>
              <m:r>
                <w:rPr>
                  <w:rFonts w:ascii="Cambria Math" w:hAnsi="Cambria Math" w:cs="Arial"/>
                  <w:sz w:val="20"/>
                  <w:szCs w:val="20"/>
                </w:rPr>
                <m:t>∆F</m:t>
              </m:r>
            </m:e>
            <m:sub>
              <m:r>
                <w:rPr>
                  <w:rFonts w:ascii="Cambria Math" w:hAnsi="Cambria Math" w:cs="Arial"/>
                  <w:sz w:val="20"/>
                  <w:szCs w:val="20"/>
                </w:rPr>
                <m:t>0</m:t>
              </m:r>
            </m:sub>
          </m:sSub>
          <m:r>
            <w:rPr>
              <w:rFonts w:ascii="Cambria Math" w:hAnsi="Cambria Math" w:cs="Arial"/>
              <w:sz w:val="20"/>
              <w:szCs w:val="20"/>
            </w:rPr>
            <m:t>+</m:t>
          </m:r>
          <m:sSub>
            <m:sSubPr>
              <m:ctrlPr>
                <w:rPr>
                  <w:rFonts w:ascii="Cambria Math" w:hAnsi="Cambria Math" w:cs="Arial"/>
                  <w:i/>
                  <w:iCs/>
                  <w:sz w:val="20"/>
                  <w:szCs w:val="20"/>
                </w:rPr>
              </m:ctrlPr>
            </m:sSubPr>
            <m:e>
              <m:r>
                <w:rPr>
                  <w:rFonts w:ascii="Cambria Math" w:hAnsi="Cambria Math" w:cs="Arial"/>
                  <w:sz w:val="20"/>
                  <w:szCs w:val="20"/>
                </w:rPr>
                <m:t>∆F</m:t>
              </m:r>
            </m:e>
            <m:sub>
              <m:r>
                <w:rPr>
                  <w:rFonts w:ascii="Cambria Math" w:hAnsi="Cambria Math" w:cs="Arial"/>
                  <w:sz w:val="20"/>
                  <w:szCs w:val="20"/>
                </w:rPr>
                <m:t>d</m:t>
              </m:r>
            </m:sub>
          </m:sSub>
          <m:r>
            <m:rPr>
              <m:sty m:val="p"/>
            </m:rPr>
            <w:rPr>
              <w:rFonts w:ascii="Cambria Math" w:hAnsi="Cambria Math" w:cs="Arial"/>
              <w:sz w:val="20"/>
              <w:szCs w:val="20"/>
            </w:rPr>
            <w:br/>
          </m:r>
        </m:oMath>
      </m:oMathPara>
      <w:r w:rsidR="00A256AE" w:rsidRPr="00E12933">
        <w:rPr>
          <w:rFonts w:ascii="Arial" w:hAnsi="Arial" w:cs="Arial"/>
          <w:sz w:val="20"/>
          <w:szCs w:val="20"/>
        </w:rPr>
        <w:t xml:space="preserve">The distortion term of </w:t>
      </w:r>
      <w:ins w:id="886" w:author="Vitral Freigedo, Eduardo" w:date="2023-10-05T18:37:00Z">
        <w:r w:rsidR="00D86098">
          <w:rPr>
            <w:rFonts w:ascii="Arial" w:hAnsi="Arial" w:cs="Arial"/>
            <w:sz w:val="20"/>
            <w:szCs w:val="20"/>
          </w:rPr>
          <w:t>Oseen-</w:t>
        </w:r>
      </w:ins>
      <w:r w:rsidR="00A256AE" w:rsidRPr="00E12933">
        <w:rPr>
          <w:rFonts w:ascii="Arial" w:hAnsi="Arial" w:cs="Arial"/>
          <w:sz w:val="20"/>
          <w:szCs w:val="20"/>
        </w:rPr>
        <w:t>Frank free energy is given by the expression:</w:t>
      </w:r>
    </w:p>
    <w:p w14:paraId="277D0E56" w14:textId="393D78CB" w:rsidR="00E55732" w:rsidRPr="00484A6F" w:rsidRDefault="00000000" w:rsidP="001530CC">
      <w:pPr>
        <w:pStyle w:val="a3"/>
        <w:jc w:val="both"/>
        <w:rPr>
          <w:rFonts w:ascii="Arial" w:hAnsi="Arial" w:cs="Arial"/>
          <w:sz w:val="20"/>
          <w:szCs w:val="20"/>
          <w:lang w:val="pt-BR"/>
        </w:rPr>
      </w:pPr>
      <m:oMathPara>
        <m:oMath>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d</m:t>
              </m:r>
            </m:sub>
          </m:sSub>
          <m:r>
            <w:rPr>
              <w:rFonts w:ascii="Cambria Math" w:hAnsi="Cambria Math" w:cs="Arial"/>
              <w:sz w:val="20"/>
              <w:szCs w:val="20"/>
              <w:lang w:val="pt-BR"/>
            </w:rPr>
            <m:t>=</m:t>
          </m:r>
          <m:f>
            <m:fPr>
              <m:ctrlPr>
                <w:rPr>
                  <w:rFonts w:ascii="Cambria Math" w:hAnsi="Cambria Math" w:cs="Arial"/>
                  <w:sz w:val="20"/>
                  <w:szCs w:val="20"/>
                </w:rPr>
              </m:ctrlPr>
            </m:fPr>
            <m:num>
              <m:sSub>
                <m:sSubPr>
                  <m:ctrlPr>
                    <w:rPr>
                      <w:rFonts w:ascii="Cambria Math" w:hAnsi="Cambria Math" w:cs="Arial"/>
                      <w:sz w:val="20"/>
                      <w:szCs w:val="20"/>
                    </w:rPr>
                  </m:ctrlPr>
                </m:sSubPr>
                <m:e>
                  <m:r>
                    <m:rPr>
                      <m:nor/>
                    </m:rPr>
                    <w:rPr>
                      <w:rFonts w:ascii="Arial" w:hAnsi="Arial" w:cs="Arial"/>
                      <w:sz w:val="20"/>
                      <w:szCs w:val="20"/>
                      <w:lang w:val="pt-BR"/>
                    </w:rPr>
                    <m:t>K</m:t>
                  </m:r>
                </m:e>
                <m:sub>
                  <m:r>
                    <m:rPr>
                      <m:nor/>
                    </m:rPr>
                    <w:rPr>
                      <w:rFonts w:ascii="Arial" w:hAnsi="Arial" w:cs="Arial"/>
                      <w:sz w:val="20"/>
                      <w:szCs w:val="20"/>
                      <w:lang w:val="pt-BR"/>
                    </w:rPr>
                    <m:t>1</m:t>
                  </m:r>
                </m:sub>
              </m:sSub>
              <m:ctrlPr>
                <w:rPr>
                  <w:rFonts w:ascii="Cambria Math" w:hAnsi="Cambria Math" w:cs="Arial"/>
                  <w:i/>
                  <w:sz w:val="20"/>
                  <w:szCs w:val="20"/>
                </w:rPr>
              </m:ctrlPr>
            </m:num>
            <m:den>
              <m:r>
                <w:rPr>
                  <w:rFonts w:ascii="Cambria Math" w:hAnsi="Cambria Math" w:cs="Arial"/>
                  <w:sz w:val="20"/>
                  <w:szCs w:val="20"/>
                  <w:lang w:val="pt-BR"/>
                </w:rPr>
                <m:t>2</m:t>
              </m:r>
              <m:ctrlPr>
                <w:rPr>
                  <w:rFonts w:ascii="Cambria Math" w:hAnsi="Cambria Math" w:cs="Arial"/>
                  <w:i/>
                  <w:sz w:val="20"/>
                  <w:szCs w:val="20"/>
                </w:rPr>
              </m:ctrlPr>
            </m:den>
          </m:f>
          <m:sSup>
            <m:sSupPr>
              <m:ctrlPr>
                <w:rPr>
                  <w:rFonts w:ascii="Cambria Math" w:hAnsi="Cambria Math" w:cs="Arial"/>
                  <w:i/>
                  <w:sz w:val="20"/>
                  <w:szCs w:val="20"/>
                </w:rPr>
              </m:ctrlPr>
            </m:sSupPr>
            <m:e>
              <m:d>
                <m:dPr>
                  <m:ctrlPr>
                    <w:rPr>
                      <w:rFonts w:ascii="Cambria Math" w:hAnsi="Cambria Math" w:cs="Arial"/>
                      <w:sz w:val="20"/>
                      <w:szCs w:val="20"/>
                    </w:rPr>
                  </m:ctrlPr>
                </m:dPr>
                <m:e>
                  <m:r>
                    <m:rPr>
                      <m:sty m:val="p"/>
                    </m:rPr>
                    <w:rPr>
                      <w:rFonts w:ascii="Cambria Math" w:hAnsi="Cambria Math" w:cs="Arial" w:hint="eastAsia"/>
                      <w:sz w:val="20"/>
                      <w:szCs w:val="20"/>
                      <w:lang w:val="pt-BR"/>
                    </w:rPr>
                    <m:t>∇</m:t>
                  </m:r>
                  <m:r>
                    <m:rPr>
                      <m:sty m:val="p"/>
                    </m:rPr>
                    <w:rPr>
                      <w:rFonts w:ascii="Cambria Math" w:hAnsi="Cambria Math" w:cs="Arial"/>
                      <w:sz w:val="20"/>
                      <w:szCs w:val="20"/>
                      <w:lang w:val="pt-BR"/>
                    </w:rPr>
                    <m:t>∙</m:t>
                  </m:r>
                  <m:r>
                    <m:rPr>
                      <m:nor/>
                    </m:rPr>
                    <w:rPr>
                      <w:rFonts w:ascii="Arial" w:hAnsi="Arial" w:cs="Arial"/>
                      <w:b/>
                      <w:bCs/>
                      <w:sz w:val="20"/>
                      <w:szCs w:val="20"/>
                      <w:lang w:val="pt-BR"/>
                    </w:rPr>
                    <m:t>n</m:t>
                  </m:r>
                  <m:ctrlPr>
                    <w:rPr>
                      <w:rFonts w:ascii="Cambria Math" w:hAnsi="Cambria Math" w:cs="Arial"/>
                      <w:i/>
                      <w:sz w:val="20"/>
                      <w:szCs w:val="20"/>
                    </w:rPr>
                  </m:ctrlPr>
                </m:e>
              </m:d>
            </m:e>
            <m:sup>
              <m:r>
                <w:rPr>
                  <w:rFonts w:ascii="Cambria Math" w:hAnsi="Cambria Math" w:cs="Arial"/>
                  <w:sz w:val="20"/>
                  <w:szCs w:val="20"/>
                  <w:lang w:val="pt-BR"/>
                </w:rPr>
                <m:t>2</m:t>
              </m:r>
            </m:sup>
          </m:sSup>
          <m:r>
            <w:rPr>
              <w:rFonts w:ascii="Cambria Math" w:hAnsi="Cambria Math" w:cs="Arial"/>
              <w:sz w:val="20"/>
              <w:szCs w:val="20"/>
              <w:lang w:val="pt-BR"/>
            </w:rPr>
            <m:t>+</m:t>
          </m:r>
          <m:f>
            <m:fPr>
              <m:ctrlPr>
                <w:rPr>
                  <w:rFonts w:ascii="Cambria Math" w:hAnsi="Cambria Math" w:cs="Arial"/>
                  <w:sz w:val="20"/>
                  <w:szCs w:val="20"/>
                </w:rPr>
              </m:ctrlPr>
            </m:fPr>
            <m:num>
              <m:sSub>
                <m:sSubPr>
                  <m:ctrlPr>
                    <w:rPr>
                      <w:rFonts w:ascii="Cambria Math" w:hAnsi="Cambria Math" w:cs="Arial"/>
                      <w:sz w:val="20"/>
                      <w:szCs w:val="20"/>
                    </w:rPr>
                  </m:ctrlPr>
                </m:sSubPr>
                <m:e>
                  <m:r>
                    <m:rPr>
                      <m:nor/>
                    </m:rPr>
                    <w:rPr>
                      <w:rFonts w:ascii="Arial" w:hAnsi="Arial" w:cs="Arial"/>
                      <w:sz w:val="20"/>
                      <w:szCs w:val="20"/>
                      <w:lang w:val="pt-BR"/>
                    </w:rPr>
                    <m:t>K</m:t>
                  </m:r>
                </m:e>
                <m:sub>
                  <m:r>
                    <m:rPr>
                      <m:nor/>
                    </m:rPr>
                    <w:rPr>
                      <w:rFonts w:ascii="Arial" w:hAnsi="Arial" w:cs="Arial"/>
                      <w:sz w:val="20"/>
                      <w:szCs w:val="20"/>
                      <w:lang w:val="pt-BR"/>
                    </w:rPr>
                    <m:t>2</m:t>
                  </m:r>
                </m:sub>
              </m:sSub>
              <m:ctrlPr>
                <w:rPr>
                  <w:rFonts w:ascii="Cambria Math" w:hAnsi="Cambria Math" w:cs="Arial"/>
                  <w:i/>
                  <w:sz w:val="20"/>
                  <w:szCs w:val="20"/>
                </w:rPr>
              </m:ctrlPr>
            </m:num>
            <m:den>
              <m:r>
                <w:rPr>
                  <w:rFonts w:ascii="Cambria Math" w:hAnsi="Cambria Math" w:cs="Arial"/>
                  <w:sz w:val="20"/>
                  <w:szCs w:val="20"/>
                  <w:lang w:val="pt-BR"/>
                </w:rPr>
                <m:t>2</m:t>
              </m:r>
              <m:ctrlPr>
                <w:rPr>
                  <w:rFonts w:ascii="Cambria Math" w:hAnsi="Cambria Math" w:cs="Arial"/>
                  <w:i/>
                  <w:sz w:val="20"/>
                  <w:szCs w:val="20"/>
                </w:rPr>
              </m:ctrlPr>
            </m:den>
          </m:f>
          <m:sSup>
            <m:sSupPr>
              <m:ctrlPr>
                <w:rPr>
                  <w:rFonts w:ascii="Cambria Math" w:hAnsi="Cambria Math" w:cs="Arial"/>
                  <w:i/>
                  <w:sz w:val="20"/>
                  <w:szCs w:val="20"/>
                </w:rPr>
              </m:ctrlPr>
            </m:sSupPr>
            <m:e>
              <m:d>
                <m:dPr>
                  <m:ctrlPr>
                    <w:rPr>
                      <w:rFonts w:ascii="Cambria Math" w:hAnsi="Cambria Math" w:cs="Arial"/>
                      <w:sz w:val="20"/>
                      <w:szCs w:val="20"/>
                    </w:rPr>
                  </m:ctrlPr>
                </m:dPr>
                <m:e>
                  <m:r>
                    <m:rPr>
                      <m:nor/>
                    </m:rPr>
                    <w:rPr>
                      <w:rFonts w:ascii="Arial" w:hAnsi="Arial" w:cs="Arial"/>
                      <w:b/>
                      <w:bCs/>
                      <w:sz w:val="20"/>
                      <w:szCs w:val="20"/>
                      <w:lang w:val="pt-BR"/>
                    </w:rPr>
                    <m:t>n</m:t>
                  </m:r>
                  <m:r>
                    <m:rPr>
                      <m:sty m:val="p"/>
                    </m:rPr>
                    <w:rPr>
                      <w:rFonts w:ascii="Cambria Math" w:hAnsi="Cambria Math" w:cs="Arial"/>
                      <w:sz w:val="20"/>
                      <w:szCs w:val="20"/>
                      <w:lang w:val="pt-BR"/>
                    </w:rPr>
                    <m:t>∙</m:t>
                  </m:r>
                  <m:r>
                    <m:rPr>
                      <m:sty m:val="p"/>
                    </m:rPr>
                    <w:rPr>
                      <w:rFonts w:ascii="Cambria Math" w:hAnsi="Cambria Math" w:cs="Arial" w:hint="eastAsia"/>
                      <w:sz w:val="20"/>
                      <w:szCs w:val="20"/>
                      <w:lang w:val="pt-BR"/>
                    </w:rPr>
                    <m:t>∇×</m:t>
                  </m:r>
                  <m:r>
                    <m:rPr>
                      <m:nor/>
                    </m:rPr>
                    <w:rPr>
                      <w:rFonts w:ascii="Arial" w:hAnsi="Arial" w:cs="Arial"/>
                      <w:b/>
                      <w:bCs/>
                      <w:sz w:val="20"/>
                      <w:szCs w:val="20"/>
                      <w:lang w:val="pt-BR"/>
                    </w:rPr>
                    <m:t>n</m:t>
                  </m:r>
                  <m:ctrlPr>
                    <w:rPr>
                      <w:rFonts w:ascii="Cambria Math" w:hAnsi="Cambria Math" w:cs="Arial"/>
                      <w:i/>
                      <w:sz w:val="20"/>
                      <w:szCs w:val="20"/>
                    </w:rPr>
                  </m:ctrlPr>
                </m:e>
              </m:d>
            </m:e>
            <m:sup>
              <m:r>
                <w:rPr>
                  <w:rFonts w:ascii="Cambria Math" w:hAnsi="Cambria Math" w:cs="Arial"/>
                  <w:sz w:val="20"/>
                  <w:szCs w:val="20"/>
                  <w:lang w:val="pt-BR"/>
                </w:rPr>
                <m:t>2</m:t>
              </m:r>
            </m:sup>
          </m:sSup>
          <m:r>
            <w:rPr>
              <w:rFonts w:ascii="Cambria Math" w:hAnsi="Cambria Math" w:cs="Arial"/>
              <w:sz w:val="20"/>
              <w:szCs w:val="20"/>
              <w:lang w:val="pt-BR"/>
            </w:rPr>
            <m:t>+</m:t>
          </m:r>
          <m:f>
            <m:fPr>
              <m:ctrlPr>
                <w:rPr>
                  <w:rFonts w:ascii="Cambria Math" w:hAnsi="Cambria Math" w:cs="Arial"/>
                  <w:sz w:val="20"/>
                  <w:szCs w:val="20"/>
                </w:rPr>
              </m:ctrlPr>
            </m:fPr>
            <m:num>
              <m:sSub>
                <m:sSubPr>
                  <m:ctrlPr>
                    <w:rPr>
                      <w:rFonts w:ascii="Cambria Math" w:hAnsi="Cambria Math" w:cs="Arial"/>
                      <w:sz w:val="20"/>
                      <w:szCs w:val="20"/>
                    </w:rPr>
                  </m:ctrlPr>
                </m:sSubPr>
                <m:e>
                  <m:r>
                    <m:rPr>
                      <m:nor/>
                    </m:rPr>
                    <w:rPr>
                      <w:rFonts w:ascii="Arial" w:hAnsi="Arial" w:cs="Arial"/>
                      <w:sz w:val="20"/>
                      <w:szCs w:val="20"/>
                      <w:lang w:val="pt-BR"/>
                    </w:rPr>
                    <m:t>K</m:t>
                  </m:r>
                </m:e>
                <m:sub>
                  <m:r>
                    <m:rPr>
                      <m:nor/>
                    </m:rPr>
                    <w:rPr>
                      <w:rFonts w:ascii="Arial" w:hAnsi="Arial" w:cs="Arial"/>
                      <w:sz w:val="20"/>
                      <w:szCs w:val="20"/>
                      <w:lang w:val="pt-BR"/>
                    </w:rPr>
                    <m:t>3</m:t>
                  </m:r>
                </m:sub>
              </m:sSub>
              <m:ctrlPr>
                <w:rPr>
                  <w:rFonts w:ascii="Cambria Math" w:hAnsi="Cambria Math" w:cs="Arial"/>
                  <w:i/>
                  <w:sz w:val="20"/>
                  <w:szCs w:val="20"/>
                </w:rPr>
              </m:ctrlPr>
            </m:num>
            <m:den>
              <m:r>
                <w:rPr>
                  <w:rFonts w:ascii="Cambria Math" w:hAnsi="Cambria Math" w:cs="Arial"/>
                  <w:sz w:val="20"/>
                  <w:szCs w:val="20"/>
                  <w:lang w:val="pt-BR"/>
                </w:rPr>
                <m:t>2</m:t>
              </m:r>
              <m:ctrlPr>
                <w:rPr>
                  <w:rFonts w:ascii="Cambria Math" w:hAnsi="Cambria Math" w:cs="Arial"/>
                  <w:i/>
                  <w:sz w:val="20"/>
                  <w:szCs w:val="20"/>
                </w:rPr>
              </m:ctrlPr>
            </m:den>
          </m:f>
          <m:sSup>
            <m:sSupPr>
              <m:ctrlPr>
                <w:rPr>
                  <w:rFonts w:ascii="Cambria Math" w:hAnsi="Cambria Math" w:cs="Arial"/>
                  <w:i/>
                  <w:sz w:val="20"/>
                  <w:szCs w:val="20"/>
                </w:rPr>
              </m:ctrlPr>
            </m:sSupPr>
            <m:e>
              <m:d>
                <m:dPr>
                  <m:begChr m:val="|"/>
                  <m:endChr m:val="|"/>
                  <m:ctrlPr>
                    <w:rPr>
                      <w:rFonts w:ascii="Cambria Math" w:hAnsi="Cambria Math" w:cs="Arial"/>
                      <w:sz w:val="20"/>
                      <w:szCs w:val="20"/>
                    </w:rPr>
                  </m:ctrlPr>
                </m:dPr>
                <m:e>
                  <m:r>
                    <m:rPr>
                      <m:nor/>
                    </m:rPr>
                    <w:rPr>
                      <w:rFonts w:ascii="Arial" w:hAnsi="Arial" w:cs="Arial"/>
                      <w:b/>
                      <w:bCs/>
                      <w:sz w:val="20"/>
                      <w:szCs w:val="20"/>
                      <w:lang w:val="pt-BR"/>
                    </w:rPr>
                    <m:t>n</m:t>
                  </m:r>
                  <m:r>
                    <m:rPr>
                      <m:sty m:val="p"/>
                    </m:rPr>
                    <w:rPr>
                      <w:rFonts w:ascii="Cambria Math" w:hAnsi="Cambria Math" w:cs="Arial"/>
                      <w:sz w:val="20"/>
                      <w:szCs w:val="20"/>
                      <w:lang w:val="pt-BR"/>
                    </w:rPr>
                    <m:t>×</m:t>
                  </m:r>
                  <m:r>
                    <m:rPr>
                      <m:sty m:val="p"/>
                    </m:rPr>
                    <w:rPr>
                      <w:rFonts w:ascii="Cambria Math" w:hAnsi="Cambria Math" w:cs="Arial" w:hint="eastAsia"/>
                      <w:sz w:val="20"/>
                      <w:szCs w:val="20"/>
                      <w:lang w:val="pt-BR"/>
                    </w:rPr>
                    <m:t>∇×</m:t>
                  </m:r>
                  <m:r>
                    <m:rPr>
                      <m:nor/>
                    </m:rPr>
                    <w:rPr>
                      <w:rFonts w:ascii="Arial" w:hAnsi="Arial" w:cs="Arial"/>
                      <w:b/>
                      <w:bCs/>
                      <w:sz w:val="20"/>
                      <w:szCs w:val="20"/>
                      <w:lang w:val="pt-BR"/>
                    </w:rPr>
                    <m:t>n</m:t>
                  </m:r>
                  <m:ctrlPr>
                    <w:rPr>
                      <w:rFonts w:ascii="Cambria Math" w:hAnsi="Cambria Math" w:cs="Arial"/>
                      <w:i/>
                      <w:sz w:val="20"/>
                      <w:szCs w:val="20"/>
                    </w:rPr>
                  </m:ctrlPr>
                </m:e>
              </m:d>
            </m:e>
            <m:sup>
              <m:r>
                <w:rPr>
                  <w:rFonts w:ascii="Cambria Math" w:hAnsi="Cambria Math" w:cs="Arial"/>
                  <w:sz w:val="20"/>
                  <w:szCs w:val="20"/>
                  <w:lang w:val="pt-BR"/>
                </w:rPr>
                <m:t>2</m:t>
              </m:r>
            </m:sup>
          </m:sSup>
        </m:oMath>
      </m:oMathPara>
    </w:p>
    <w:p w14:paraId="33690003" w14:textId="370EE0BA" w:rsidR="00772AC1" w:rsidDel="00DB0A98" w:rsidRDefault="00A256AE" w:rsidP="001530CC">
      <w:pPr>
        <w:pStyle w:val="a3"/>
        <w:jc w:val="both"/>
        <w:rPr>
          <w:ins w:id="887" w:author="Vitral Freigedo, Eduardo" w:date="2023-10-05T18:40:00Z"/>
          <w:del w:id="888" w:author="Kim Wantae" w:date="2023-10-16T21:03:00Z"/>
          <w:rFonts w:ascii="Arial" w:hAnsi="Arial" w:cs="Arial"/>
          <w:sz w:val="20"/>
          <w:szCs w:val="20"/>
        </w:rPr>
      </w:pPr>
      <w:r w:rsidRPr="00E12933">
        <w:rPr>
          <w:rFonts w:ascii="Arial" w:hAnsi="Arial" w:cs="Arial"/>
          <w:sz w:val="20"/>
          <w:szCs w:val="20"/>
        </w:rPr>
        <w:t xml:space="preserve">where </w:t>
      </w:r>
      <m:oMath>
        <m:r>
          <m:rPr>
            <m:nor/>
          </m:rPr>
          <w:rPr>
            <w:rFonts w:ascii="Arial" w:hAnsi="Arial" w:cs="Arial"/>
            <w:b/>
            <w:sz w:val="20"/>
            <w:szCs w:val="20"/>
          </w:rPr>
          <m:t>n</m:t>
        </m:r>
      </m:oMath>
      <w:r w:rsidR="00F84F61" w:rsidRPr="00E12933">
        <w:rPr>
          <w:rFonts w:ascii="Arial" w:hAnsi="Arial" w:cs="Arial"/>
          <w:b/>
          <w:bCs/>
          <w:sz w:val="20"/>
          <w:szCs w:val="20"/>
        </w:rPr>
        <w:t xml:space="preserve"> </w:t>
      </w:r>
      <w:r w:rsidRPr="00E12933">
        <w:rPr>
          <w:rFonts w:ascii="Arial" w:hAnsi="Arial" w:cs="Arial"/>
          <w:sz w:val="20"/>
          <w:szCs w:val="20"/>
        </w:rPr>
        <w:t xml:space="preserve">is the </w:t>
      </w:r>
      <w:del w:id="889" w:author="Vitral Freigedo, Eduardo" w:date="2023-10-05T18:37:00Z">
        <w:r w:rsidRPr="00E12933" w:rsidDel="00D86098">
          <w:rPr>
            <w:rFonts w:ascii="Arial" w:hAnsi="Arial" w:cs="Arial"/>
            <w:sz w:val="20"/>
            <w:szCs w:val="20"/>
          </w:rPr>
          <w:delText xml:space="preserve">unit vector normal to the layer </w:delText>
        </w:r>
      </w:del>
      <w:ins w:id="890" w:author="Vitral Freigedo, Eduardo" w:date="2023-10-05T18:37:00Z">
        <w:r w:rsidR="00D86098">
          <w:rPr>
            <w:rFonts w:ascii="Arial" w:hAnsi="Arial" w:cs="Arial"/>
            <w:sz w:val="20"/>
            <w:szCs w:val="20"/>
          </w:rPr>
          <w:t xml:space="preserve">director field </w:t>
        </w:r>
      </w:ins>
      <w:r w:rsidRPr="00E12933">
        <w:rPr>
          <w:rFonts w:ascii="Arial" w:hAnsi="Arial" w:cs="Arial"/>
          <w:sz w:val="20"/>
          <w:szCs w:val="20"/>
        </w:rPr>
        <w:t xml:space="preserve">and </w:t>
      </w:r>
      <m:oMath>
        <m:sSub>
          <m:sSubPr>
            <m:ctrlPr>
              <w:rPr>
                <w:rFonts w:ascii="Cambria Math" w:hAnsi="Cambria Math" w:cs="Arial"/>
                <w:sz w:val="20"/>
                <w:szCs w:val="20"/>
              </w:rPr>
            </m:ctrlPr>
          </m:sSubPr>
          <m:e>
            <m:r>
              <m:rPr>
                <m:nor/>
              </m:rPr>
              <w:rPr>
                <w:rFonts w:ascii="Arial" w:hAnsi="Arial" w:cs="Arial"/>
                <w:sz w:val="20"/>
                <w:szCs w:val="20"/>
              </w:rPr>
              <m:t>K</m:t>
            </m:r>
          </m:e>
          <m:sub>
            <m:r>
              <m:rPr>
                <m:nor/>
              </m:rPr>
              <w:rPr>
                <w:rFonts w:ascii="Arial" w:hAnsi="Arial" w:cs="Arial"/>
                <w:sz w:val="20"/>
                <w:szCs w:val="20"/>
              </w:rPr>
              <m:t>1</m:t>
            </m:r>
          </m:sub>
        </m:sSub>
      </m:oMath>
      <w:r w:rsidRPr="00E12933">
        <w:rPr>
          <w:rFonts w:ascii="Arial" w:hAnsi="Arial" w:cs="Arial"/>
          <w:sz w:val="20"/>
          <w:szCs w:val="20"/>
        </w:rPr>
        <w:t xml:space="preserve">, </w:t>
      </w:r>
      <m:oMath>
        <m:sSub>
          <m:sSubPr>
            <m:ctrlPr>
              <w:rPr>
                <w:rFonts w:ascii="Cambria Math" w:hAnsi="Cambria Math" w:cs="Arial"/>
                <w:sz w:val="20"/>
                <w:szCs w:val="20"/>
              </w:rPr>
            </m:ctrlPr>
          </m:sSubPr>
          <m:e>
            <m:r>
              <m:rPr>
                <m:nor/>
              </m:rPr>
              <w:rPr>
                <w:rFonts w:ascii="Arial" w:hAnsi="Arial" w:cs="Arial"/>
                <w:sz w:val="20"/>
                <w:szCs w:val="20"/>
              </w:rPr>
              <m:t>K</m:t>
            </m:r>
          </m:e>
          <m:sub>
            <m:r>
              <m:rPr>
                <m:nor/>
              </m:rPr>
              <w:rPr>
                <w:rFonts w:ascii="Arial" w:hAnsi="Arial" w:cs="Arial"/>
                <w:sz w:val="20"/>
                <w:szCs w:val="20"/>
              </w:rPr>
              <m:t>2</m:t>
            </m:r>
          </m:sub>
        </m:sSub>
      </m:oMath>
      <w:r w:rsidR="00F84F61" w:rsidRPr="00E12933">
        <w:rPr>
          <w:rFonts w:ascii="Arial" w:hAnsi="Arial" w:cs="Arial"/>
          <w:sz w:val="20"/>
          <w:szCs w:val="20"/>
        </w:rPr>
        <w:t xml:space="preserve">, and </w:t>
      </w:r>
      <m:oMath>
        <m:sSub>
          <m:sSubPr>
            <m:ctrlPr>
              <w:rPr>
                <w:rFonts w:ascii="Cambria Math" w:hAnsi="Cambria Math" w:cs="Arial"/>
                <w:sz w:val="20"/>
                <w:szCs w:val="20"/>
              </w:rPr>
            </m:ctrlPr>
          </m:sSubPr>
          <m:e>
            <m:r>
              <m:rPr>
                <m:nor/>
              </m:rPr>
              <w:rPr>
                <w:rFonts w:ascii="Arial" w:hAnsi="Arial" w:cs="Arial"/>
                <w:sz w:val="20"/>
                <w:szCs w:val="20"/>
              </w:rPr>
              <m:t>K</m:t>
            </m:r>
          </m:e>
          <m:sub>
            <m:r>
              <m:rPr>
                <m:nor/>
              </m:rPr>
              <w:rPr>
                <w:rFonts w:ascii="Arial" w:hAnsi="Arial" w:cs="Arial"/>
                <w:sz w:val="20"/>
                <w:szCs w:val="20"/>
              </w:rPr>
              <m:t>3</m:t>
            </m:r>
          </m:sub>
        </m:sSub>
      </m:oMath>
      <w:r w:rsidR="00F84F61" w:rsidRPr="00E12933">
        <w:rPr>
          <w:rFonts w:ascii="Arial" w:hAnsi="Arial" w:cs="Arial"/>
          <w:sz w:val="20"/>
          <w:szCs w:val="20"/>
        </w:rPr>
        <w:t xml:space="preserve"> </w:t>
      </w:r>
      <w:r w:rsidRPr="00E12933">
        <w:rPr>
          <w:rFonts w:ascii="Arial" w:hAnsi="Arial" w:cs="Arial"/>
          <w:sz w:val="20"/>
          <w:szCs w:val="20"/>
        </w:rPr>
        <w:t>are the splay, twist, and bend elastic constants, respectively.</w:t>
      </w:r>
      <w:r w:rsidR="009E4C64" w:rsidRPr="00E12933">
        <w:rPr>
          <w:rFonts w:ascii="Arial" w:hAnsi="Arial" w:cs="Arial"/>
          <w:sz w:val="20"/>
          <w:szCs w:val="20"/>
        </w:rPr>
        <w:t xml:space="preserve"> </w:t>
      </w:r>
      <w:del w:id="891" w:author="Kim Wantae" w:date="2023-10-16T21:03:00Z">
        <w:r w:rsidRPr="00772AC1" w:rsidDel="00DB0A98">
          <w:rPr>
            <w:rFonts w:ascii="Arial" w:hAnsi="Arial" w:cs="Arial"/>
            <w:strike/>
            <w:szCs w:val="20"/>
            <w:rPrChange w:id="892" w:author="Vitral Freigedo, Eduardo" w:date="2023-10-05T18:40:00Z">
              <w:rPr>
                <w:rFonts w:ascii="Arial" w:hAnsi="Arial" w:cs="Arial"/>
                <w:szCs w:val="20"/>
              </w:rPr>
            </w:rPrChange>
          </w:rPr>
          <w:delText>The splay elastic constant describes the energy cost of deforming the layers in a direction perpendicular to the layer normal, while the twist elastic constant describes the energy cost of rotating the layer structure around the layer normal. The bend elastic constant describes the energy cost of deforming the layer structure in a direction parallel to the layer normal and is related to the curvature of the layers.</w:delText>
        </w:r>
        <w:r w:rsidR="008C34E8" w:rsidRPr="00772AC1" w:rsidDel="00DB0A98">
          <w:rPr>
            <w:rFonts w:ascii="Arial" w:hAnsi="Arial" w:cs="Arial"/>
            <w:strike/>
            <w:szCs w:val="20"/>
            <w:rPrChange w:id="893" w:author="Vitral Freigedo, Eduardo" w:date="2023-10-05T18:40:00Z">
              <w:rPr>
                <w:rFonts w:ascii="Arial" w:hAnsi="Arial" w:cs="Arial"/>
                <w:szCs w:val="20"/>
              </w:rPr>
            </w:rPrChange>
          </w:rPr>
          <w:delText xml:space="preserve"> When dealing with the elastic energy density of TFCD formed by the deformation of smectic layers, the splay term is dominant.</w:delText>
        </w:r>
        <w:r w:rsidR="008C34E8" w:rsidRPr="00E12933" w:rsidDel="00DB0A98">
          <w:rPr>
            <w:rFonts w:ascii="Arial" w:hAnsi="Arial" w:cs="Arial"/>
            <w:sz w:val="20"/>
            <w:szCs w:val="20"/>
          </w:rPr>
          <w:delText xml:space="preserve"> </w:delText>
        </w:r>
      </w:del>
      <w:ins w:id="894" w:author="Kim Wantae" w:date="2023-10-16T21:03:00Z">
        <w:r w:rsidR="00DB0A98">
          <w:rPr>
            <w:rFonts w:ascii="Arial" w:hAnsi="Arial" w:cs="Arial"/>
            <w:sz w:val="20"/>
            <w:szCs w:val="20"/>
          </w:rPr>
          <w:t xml:space="preserve"> </w:t>
        </w:r>
      </w:ins>
    </w:p>
    <w:p w14:paraId="73E6F1C6" w14:textId="4AABDF27" w:rsidR="00994D77" w:rsidRPr="00E12933" w:rsidRDefault="00772AC1">
      <w:pPr>
        <w:pStyle w:val="a3"/>
        <w:jc w:val="both"/>
        <w:rPr>
          <w:rFonts w:ascii="Arial" w:hAnsi="Arial" w:cs="Arial"/>
          <w:sz w:val="20"/>
          <w:szCs w:val="20"/>
        </w:rPr>
      </w:pPr>
      <w:ins w:id="895" w:author="Vitral Freigedo, Eduardo" w:date="2023-10-05T18:42:00Z">
        <w:r>
          <w:rPr>
            <w:rFonts w:ascii="Arial" w:hAnsi="Arial" w:cs="Arial"/>
            <w:sz w:val="20"/>
            <w:szCs w:val="20"/>
          </w:rPr>
          <w:t>For a smectic</w:t>
        </w:r>
      </w:ins>
      <w:ins w:id="896" w:author="Vitral Freigedo, Eduardo" w:date="2023-10-05T18:45:00Z">
        <w:r>
          <w:rPr>
            <w:rFonts w:ascii="Arial" w:hAnsi="Arial" w:cs="Arial"/>
            <w:sz w:val="20"/>
            <w:szCs w:val="20"/>
          </w:rPr>
          <w:t xml:space="preserve"> </w:t>
        </w:r>
      </w:ins>
      <w:ins w:id="897" w:author="Vitral Freigedo, Eduardo" w:date="2023-10-05T18:42:00Z">
        <w:r>
          <w:rPr>
            <w:rFonts w:ascii="Arial" w:hAnsi="Arial" w:cs="Arial"/>
            <w:sz w:val="20"/>
            <w:szCs w:val="20"/>
          </w:rPr>
          <w:t xml:space="preserve">A, </w:t>
        </w:r>
      </w:ins>
      <w:ins w:id="898" w:author="Vitral Freigedo, Eduardo" w:date="2023-10-05T18:43:00Z">
        <w:r>
          <w:rPr>
            <w:rFonts w:ascii="Arial" w:hAnsi="Arial" w:cs="Arial"/>
            <w:sz w:val="20"/>
            <w:szCs w:val="20"/>
          </w:rPr>
          <w:t xml:space="preserve">the twist and bend deformation modes of </w:t>
        </w:r>
        <w:r w:rsidRPr="00772AC1">
          <w:rPr>
            <w:rFonts w:ascii="Arial" w:hAnsi="Arial" w:cs="Arial"/>
            <w:b/>
            <w:bCs/>
            <w:sz w:val="20"/>
            <w:szCs w:val="20"/>
            <w:rPrChange w:id="899" w:author="Vitral Freigedo, Eduardo" w:date="2023-10-05T18:46:00Z">
              <w:rPr>
                <w:rFonts w:ascii="Arial" w:hAnsi="Arial" w:cs="Arial"/>
                <w:sz w:val="20"/>
                <w:szCs w:val="20"/>
              </w:rPr>
            </w:rPrChange>
          </w:rPr>
          <w:t>n</w:t>
        </w:r>
        <w:r>
          <w:rPr>
            <w:rFonts w:ascii="Arial" w:hAnsi="Arial" w:cs="Arial"/>
            <w:sz w:val="20"/>
            <w:szCs w:val="20"/>
          </w:rPr>
          <w:t xml:space="preserve"> are restricted, so that only the splay of molecules are allowe</w:t>
        </w:r>
      </w:ins>
      <w:ins w:id="900" w:author="Vitral Freigedo, Eduardo" w:date="2023-10-05T18:44:00Z">
        <w:r>
          <w:rPr>
            <w:rFonts w:ascii="Arial" w:hAnsi="Arial" w:cs="Arial"/>
            <w:sz w:val="20"/>
            <w:szCs w:val="20"/>
          </w:rPr>
          <w:t xml:space="preserve">d, which corresponds to bending of the smectic layers. </w:t>
        </w:r>
      </w:ins>
      <w:ins w:id="901" w:author="Vitral Freigedo, Eduardo" w:date="2023-10-05T18:48:00Z">
        <w:r>
          <w:rPr>
            <w:rFonts w:ascii="Arial" w:hAnsi="Arial" w:cs="Arial"/>
            <w:sz w:val="20"/>
            <w:szCs w:val="20"/>
          </w:rPr>
          <w:t xml:space="preserve">Besides bending of layers, </w:t>
        </w:r>
      </w:ins>
      <w:ins w:id="902" w:author="Vitral Freigedo, Eduardo" w:date="2023-10-05T18:49:00Z">
        <w:r w:rsidR="00D3151B">
          <w:rPr>
            <w:rFonts w:ascii="Arial" w:hAnsi="Arial" w:cs="Arial"/>
            <w:sz w:val="20"/>
            <w:szCs w:val="20"/>
          </w:rPr>
          <w:t xml:space="preserve">deviations from the equilibrium interlayer spacing also contribute to the </w:t>
        </w:r>
      </w:ins>
      <w:ins w:id="903" w:author="Vitral Freigedo, Eduardo" w:date="2023-10-06T12:55:00Z">
        <w:r w:rsidR="0005503A">
          <w:rPr>
            <w:rFonts w:ascii="Arial" w:hAnsi="Arial" w:cs="Arial"/>
            <w:sz w:val="20"/>
            <w:szCs w:val="20"/>
          </w:rPr>
          <w:t xml:space="preserve">smectic </w:t>
        </w:r>
      </w:ins>
      <w:ins w:id="904" w:author="Vitral Freigedo, Eduardo" w:date="2023-10-05T18:49:00Z">
        <w:r w:rsidR="00D3151B">
          <w:rPr>
            <w:rFonts w:ascii="Arial" w:hAnsi="Arial" w:cs="Arial"/>
            <w:sz w:val="20"/>
            <w:szCs w:val="20"/>
          </w:rPr>
          <w:t xml:space="preserve">elastic energy, </w:t>
        </w:r>
      </w:ins>
      <w:ins w:id="905" w:author="Vitral Freigedo, Eduardo" w:date="2023-10-05T18:50:00Z">
        <w:r w:rsidR="00D3151B">
          <w:rPr>
            <w:rFonts w:ascii="Arial" w:hAnsi="Arial" w:cs="Arial"/>
            <w:sz w:val="20"/>
            <w:szCs w:val="20"/>
          </w:rPr>
          <w:t>but we wi</w:t>
        </w:r>
      </w:ins>
      <w:ins w:id="906" w:author="Vitral Freigedo, Eduardo" w:date="2023-10-06T17:22:00Z">
        <w:r w:rsidR="001B5F74">
          <w:rPr>
            <w:rFonts w:ascii="Arial" w:hAnsi="Arial" w:cs="Arial"/>
            <w:sz w:val="20"/>
            <w:szCs w:val="20"/>
          </w:rPr>
          <w:t xml:space="preserve">ll not </w:t>
        </w:r>
      </w:ins>
      <w:ins w:id="907" w:author="Vitral Freigedo, Eduardo" w:date="2023-10-06T17:23:00Z">
        <w:r w:rsidR="001B5F74">
          <w:rPr>
            <w:rFonts w:ascii="Arial" w:hAnsi="Arial" w:cs="Arial"/>
            <w:sz w:val="20"/>
            <w:szCs w:val="20"/>
          </w:rPr>
          <w:t xml:space="preserve">include </w:t>
        </w:r>
      </w:ins>
      <w:ins w:id="908" w:author="Vitral Freigedo, Eduardo" w:date="2023-10-06T19:40:00Z">
        <w:r w:rsidR="00624873">
          <w:rPr>
            <w:rFonts w:ascii="Arial" w:hAnsi="Arial" w:cs="Arial"/>
            <w:sz w:val="20"/>
            <w:szCs w:val="20"/>
          </w:rPr>
          <w:t>them</w:t>
        </w:r>
      </w:ins>
      <w:ins w:id="909" w:author="Vitral Freigedo, Eduardo" w:date="2023-10-06T17:23:00Z">
        <w:r w:rsidR="001B5F74">
          <w:rPr>
            <w:rFonts w:ascii="Arial" w:hAnsi="Arial" w:cs="Arial"/>
            <w:sz w:val="20"/>
            <w:szCs w:val="20"/>
          </w:rPr>
          <w:t xml:space="preserve"> in this</w:t>
        </w:r>
      </w:ins>
      <w:ins w:id="910" w:author="Vitral Freigedo, Eduardo" w:date="2023-10-05T18:50:00Z">
        <w:r w:rsidR="00D3151B">
          <w:rPr>
            <w:rFonts w:ascii="Arial" w:hAnsi="Arial" w:cs="Arial"/>
            <w:sz w:val="20"/>
            <w:szCs w:val="20"/>
          </w:rPr>
          <w:t xml:space="preserve"> analysis. </w:t>
        </w:r>
      </w:ins>
      <w:r w:rsidR="008C34E8" w:rsidRPr="00E12933">
        <w:rPr>
          <w:rFonts w:ascii="Arial" w:hAnsi="Arial" w:cs="Arial"/>
          <w:sz w:val="20"/>
          <w:szCs w:val="20"/>
        </w:rPr>
        <w:t>Since sublimation occurs at the outermost layers, there is no need to consider the interaction with the substrate. Therefore, the deformation energy density of the outermost layer of TFCD, considering the sublimation of torus-shaped droplets, can be abbreviated as follows:</w:t>
      </w:r>
    </w:p>
    <w:p w14:paraId="63230877" w14:textId="064FDB57" w:rsidR="00994D77" w:rsidRPr="00E12933" w:rsidRDefault="00000000" w:rsidP="001530CC">
      <w:pPr>
        <w:pStyle w:val="a3"/>
        <w:jc w:val="cente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d</m:t>
            </m:r>
          </m:sub>
        </m:sSub>
        <m:r>
          <w:rPr>
            <w:rFonts w:ascii="Cambria Math" w:hAnsi="Cambria Math" w:cs="Arial"/>
            <w:sz w:val="20"/>
            <w:szCs w:val="20"/>
          </w:rPr>
          <m:t>=</m:t>
        </m:r>
        <m:f>
          <m:fPr>
            <m:ctrlPr>
              <w:rPr>
                <w:rFonts w:ascii="Cambria Math" w:hAnsi="Cambria Math" w:cs="Arial"/>
                <w:sz w:val="20"/>
                <w:szCs w:val="20"/>
              </w:rPr>
            </m:ctrlPr>
          </m:fPr>
          <m:num>
            <m:sSub>
              <m:sSubPr>
                <m:ctrlPr>
                  <w:rPr>
                    <w:rFonts w:ascii="Cambria Math" w:hAnsi="Cambria Math" w:cs="Arial"/>
                    <w:sz w:val="20"/>
                    <w:szCs w:val="20"/>
                  </w:rPr>
                </m:ctrlPr>
              </m:sSubPr>
              <m:e>
                <m:r>
                  <m:rPr>
                    <m:nor/>
                  </m:rPr>
                  <w:rPr>
                    <w:rFonts w:ascii="Arial" w:hAnsi="Arial" w:cs="Arial"/>
                    <w:sz w:val="20"/>
                    <w:szCs w:val="20"/>
                  </w:rPr>
                  <m:t>K</m:t>
                </m:r>
              </m:e>
              <m:sub>
                <m:r>
                  <m:rPr>
                    <m:nor/>
                  </m:rPr>
                  <w:rPr>
                    <w:rFonts w:ascii="Arial" w:hAnsi="Arial" w:cs="Arial"/>
                    <w:sz w:val="20"/>
                    <w:szCs w:val="20"/>
                  </w:rPr>
                  <m:t>1</m:t>
                </m:r>
              </m:sub>
            </m:sSub>
            <m:ctrlPr>
              <w:rPr>
                <w:rFonts w:ascii="Cambria Math" w:hAnsi="Cambria Math" w:cs="Arial"/>
                <w:i/>
                <w:sz w:val="20"/>
                <w:szCs w:val="20"/>
              </w:rPr>
            </m:ctrlPr>
          </m:num>
          <m:den>
            <m:r>
              <w:rPr>
                <w:rFonts w:ascii="Cambria Math" w:hAnsi="Cambria Math" w:cs="Arial"/>
                <w:sz w:val="20"/>
                <w:szCs w:val="20"/>
              </w:rPr>
              <m:t>2</m:t>
            </m:r>
            <m:ctrlPr>
              <w:rPr>
                <w:rFonts w:ascii="Cambria Math" w:hAnsi="Cambria Math" w:cs="Arial"/>
                <w:i/>
                <w:sz w:val="20"/>
                <w:szCs w:val="20"/>
              </w:rPr>
            </m:ctrlPr>
          </m:den>
        </m:f>
        <m:sSup>
          <m:sSupPr>
            <m:ctrlPr>
              <w:rPr>
                <w:rFonts w:ascii="Cambria Math" w:hAnsi="Cambria Math" w:cs="Arial"/>
                <w:i/>
                <w:sz w:val="20"/>
                <w:szCs w:val="20"/>
              </w:rPr>
            </m:ctrlPr>
          </m:sSupPr>
          <m:e>
            <m:d>
              <m:dPr>
                <m:ctrlPr>
                  <w:rPr>
                    <w:rFonts w:ascii="Cambria Math" w:hAnsi="Cambria Math" w:cs="Arial"/>
                    <w:sz w:val="20"/>
                    <w:szCs w:val="20"/>
                  </w:rPr>
                </m:ctrlPr>
              </m:dPr>
              <m:e>
                <m:r>
                  <m:rPr>
                    <m:sty m:val="p"/>
                  </m:rPr>
                  <w:rPr>
                    <w:rFonts w:ascii="Cambria Math" w:hAnsi="Cambria Math" w:cs="Arial" w:hint="eastAsia"/>
                    <w:sz w:val="20"/>
                    <w:szCs w:val="20"/>
                  </w:rPr>
                  <m:t>∇</m:t>
                </m:r>
                <m:r>
                  <m:rPr>
                    <m:sty m:val="p"/>
                  </m:rPr>
                  <w:rPr>
                    <w:rFonts w:ascii="Cambria Math" w:hAnsi="Cambria Math" w:cs="Arial"/>
                    <w:sz w:val="20"/>
                    <w:szCs w:val="20"/>
                  </w:rPr>
                  <m:t>∙</m:t>
                </m:r>
                <m:r>
                  <m:rPr>
                    <m:nor/>
                  </m:rPr>
                  <w:rPr>
                    <w:rFonts w:ascii="Arial" w:hAnsi="Arial" w:cs="Arial"/>
                    <w:b/>
                    <w:bCs/>
                    <w:sz w:val="20"/>
                    <w:szCs w:val="20"/>
                  </w:rPr>
                  <m:t>n</m:t>
                </m:r>
                <m:ctrlPr>
                  <w:rPr>
                    <w:rFonts w:ascii="Cambria Math" w:hAnsi="Cambria Math" w:cs="Arial"/>
                    <w:i/>
                    <w:sz w:val="20"/>
                    <w:szCs w:val="20"/>
                  </w:rPr>
                </m:ctrlPr>
              </m:e>
            </m:d>
          </m:e>
          <m:sup>
            <m:r>
              <w:rPr>
                <w:rFonts w:ascii="Cambria Math" w:hAnsi="Cambria Math" w:cs="Arial"/>
                <w:sz w:val="20"/>
                <w:szCs w:val="20"/>
              </w:rPr>
              <m:t>2</m:t>
            </m:r>
          </m:sup>
        </m:sSup>
      </m:oMath>
      <w:r w:rsidR="008C34E8" w:rsidRPr="00E12933">
        <w:rPr>
          <w:rFonts w:ascii="Arial" w:hAnsi="Arial" w:cs="Arial"/>
          <w:sz w:val="20"/>
          <w:szCs w:val="20"/>
        </w:rPr>
        <w:t>,</w:t>
      </w:r>
    </w:p>
    <w:p w14:paraId="7A5EACBD" w14:textId="07A5B54F" w:rsidR="00D82350" w:rsidRPr="00D23003" w:rsidRDefault="008C34E8" w:rsidP="001530CC">
      <w:pPr>
        <w:pStyle w:val="a3"/>
        <w:jc w:val="both"/>
        <w:rPr>
          <w:rFonts w:ascii="Arial" w:hAnsi="Arial" w:cs="Arial"/>
          <w:color w:val="000000" w:themeColor="text1"/>
          <w:sz w:val="20"/>
          <w:szCs w:val="20"/>
          <w:rPrChange w:id="911" w:author="Kim Wantae" w:date="2023-10-30T12:59:00Z">
            <w:rPr>
              <w:rFonts w:ascii="Arial" w:hAnsi="Arial" w:cs="Arial"/>
              <w:sz w:val="20"/>
              <w:szCs w:val="20"/>
            </w:rPr>
          </w:rPrChange>
        </w:rPr>
      </w:pPr>
      <w:r w:rsidRPr="00E12933">
        <w:rPr>
          <w:rFonts w:ascii="Arial" w:hAnsi="Arial" w:cs="Arial"/>
          <w:sz w:val="20"/>
          <w:szCs w:val="20"/>
        </w:rPr>
        <w:t xml:space="preserve">here, </w:t>
      </w:r>
      <w:del w:id="912" w:author="Vitral Freigedo, Eduardo" w:date="2023-10-05T18:51:00Z">
        <w:r w:rsidRPr="00E12933" w:rsidDel="00D3151B">
          <w:rPr>
            <w:rFonts w:ascii="Arial" w:hAnsi="Arial" w:cs="Arial"/>
            <w:sz w:val="20"/>
            <w:szCs w:val="20"/>
          </w:rPr>
          <w:delText xml:space="preserve">the term </w:delText>
        </w:r>
      </w:del>
      <m:oMath>
        <m:r>
          <m:rPr>
            <m:sty m:val="p"/>
          </m:rPr>
          <w:rPr>
            <w:rFonts w:ascii="Cambria Math" w:hAnsi="Cambria Math" w:cs="Arial" w:hint="eastAsia"/>
            <w:sz w:val="20"/>
            <w:szCs w:val="20"/>
          </w:rPr>
          <m:t>∇</m:t>
        </m:r>
        <m:r>
          <m:rPr>
            <m:sty m:val="p"/>
          </m:rPr>
          <w:rPr>
            <w:rFonts w:ascii="Cambria Math" w:hAnsi="Cambria Math" w:cs="Arial"/>
            <w:sz w:val="20"/>
            <w:szCs w:val="20"/>
          </w:rPr>
          <m:t>∙</m:t>
        </m:r>
        <m:r>
          <m:rPr>
            <m:nor/>
          </m:rPr>
          <w:rPr>
            <w:rFonts w:ascii="Arial" w:hAnsi="Arial" w:cs="Arial"/>
            <w:b/>
            <w:bCs/>
            <w:sz w:val="20"/>
            <w:szCs w:val="20"/>
          </w:rPr>
          <m:t>n</m:t>
        </m:r>
      </m:oMath>
      <w:r w:rsidRPr="00E12933">
        <w:rPr>
          <w:rFonts w:ascii="Arial" w:hAnsi="Arial" w:cs="Arial"/>
          <w:sz w:val="20"/>
          <w:szCs w:val="20"/>
        </w:rPr>
        <w:t xml:space="preserve"> </w:t>
      </w:r>
      <w:ins w:id="913" w:author="Vitral Freigedo, Eduardo" w:date="2023-10-05T18:51:00Z">
        <w:r w:rsidR="00D3151B">
          <w:rPr>
            <w:rFonts w:ascii="Arial" w:hAnsi="Arial" w:cs="Arial"/>
            <w:sz w:val="20"/>
            <w:szCs w:val="20"/>
          </w:rPr>
          <w:t>is the same term that</w:t>
        </w:r>
      </w:ins>
      <w:del w:id="914" w:author="Vitral Freigedo, Eduardo" w:date="2023-10-05T18:51:00Z">
        <w:r w:rsidRPr="00E12933" w:rsidDel="00D3151B">
          <w:rPr>
            <w:rFonts w:ascii="Arial" w:hAnsi="Arial" w:cs="Arial"/>
            <w:sz w:val="20"/>
            <w:szCs w:val="20"/>
          </w:rPr>
          <w:delText>also</w:delText>
        </w:r>
      </w:del>
      <w:r w:rsidRPr="00E12933">
        <w:rPr>
          <w:rFonts w:ascii="Arial" w:hAnsi="Arial" w:cs="Arial"/>
          <w:sz w:val="20"/>
          <w:szCs w:val="20"/>
        </w:rPr>
        <w:t xml:space="preserve"> appears in the Laplace pressure</w:t>
      </w:r>
      <w:ins w:id="915" w:author="Vitral Freigedo, Eduardo" w:date="2023-10-05T18:51:00Z">
        <w:r w:rsidR="00D3151B">
          <w:rPr>
            <w:rFonts w:ascii="Arial" w:hAnsi="Arial" w:cs="Arial"/>
            <w:sz w:val="20"/>
            <w:szCs w:val="20"/>
          </w:rPr>
          <w:t xml:space="preserve">, which is twice </w:t>
        </w:r>
      </w:ins>
      <w:ins w:id="916" w:author="Vitral Freigedo, Eduardo" w:date="2023-10-05T18:52:00Z">
        <w:r w:rsidR="00D3151B">
          <w:rPr>
            <w:rFonts w:ascii="Arial" w:hAnsi="Arial" w:cs="Arial"/>
            <w:sz w:val="20"/>
            <w:szCs w:val="20"/>
          </w:rPr>
          <w:t>the mean curvature of the TFCD outermost layer.</w:t>
        </w:r>
      </w:ins>
      <w:ins w:id="917" w:author="Vitral Freigedo, Eduardo" w:date="2023-10-05T21:28:00Z">
        <w:r w:rsidR="00D04624">
          <w:rPr>
            <w:rFonts w:ascii="Arial" w:hAnsi="Arial" w:cs="Arial"/>
            <w:sz w:val="20"/>
            <w:szCs w:val="20"/>
          </w:rPr>
          <w:t xml:space="preserve"> This energy penalization is </w:t>
        </w:r>
      </w:ins>
      <w:ins w:id="918" w:author="Vitral Freigedo, Eduardo" w:date="2023-10-06T10:45:00Z">
        <w:r w:rsidR="00186998">
          <w:rPr>
            <w:rFonts w:ascii="Arial" w:hAnsi="Arial" w:cs="Arial"/>
            <w:sz w:val="20"/>
            <w:szCs w:val="20"/>
          </w:rPr>
          <w:t xml:space="preserve">also </w:t>
        </w:r>
      </w:ins>
      <w:ins w:id="919" w:author="Vitral Freigedo, Eduardo" w:date="2023-10-05T21:28:00Z">
        <w:r w:rsidR="00D04624">
          <w:rPr>
            <w:rFonts w:ascii="Arial" w:hAnsi="Arial" w:cs="Arial"/>
            <w:sz w:val="20"/>
            <w:szCs w:val="20"/>
          </w:rPr>
          <w:t xml:space="preserve">present </w:t>
        </w:r>
      </w:ins>
      <w:ins w:id="920" w:author="Vitral Freigedo, Eduardo" w:date="2023-10-05T21:33:00Z">
        <w:r w:rsidR="00FC7C09">
          <w:rPr>
            <w:rFonts w:ascii="Arial" w:hAnsi="Arial" w:cs="Arial"/>
            <w:sz w:val="20"/>
            <w:szCs w:val="20"/>
          </w:rPr>
          <w:t>i</w:t>
        </w:r>
      </w:ins>
      <w:ins w:id="921" w:author="Vitral Freigedo, Eduardo" w:date="2023-10-05T21:28:00Z">
        <w:r w:rsidR="00D04624">
          <w:rPr>
            <w:rFonts w:ascii="Arial" w:hAnsi="Arial" w:cs="Arial"/>
            <w:sz w:val="20"/>
            <w:szCs w:val="20"/>
          </w:rPr>
          <w:t>n the ph</w:t>
        </w:r>
      </w:ins>
      <w:ins w:id="922" w:author="Vitral Freigedo, Eduardo" w:date="2023-10-05T21:29:00Z">
        <w:r w:rsidR="00D04624">
          <w:rPr>
            <w:rFonts w:ascii="Arial" w:hAnsi="Arial" w:cs="Arial"/>
            <w:sz w:val="20"/>
            <w:szCs w:val="20"/>
          </w:rPr>
          <w:t xml:space="preserve">ase-field model we adopt, where the elastic constant </w:t>
        </w:r>
      </w:ins>
      <m:oMath>
        <m:sSub>
          <m:sSubPr>
            <m:ctrlPr>
              <w:ins w:id="923" w:author="Vitral Freigedo, Eduardo" w:date="2023-10-05T21:29:00Z">
                <w:rPr>
                  <w:rFonts w:ascii="Cambria Math" w:hAnsi="Cambria Math" w:cs="Arial"/>
                  <w:sz w:val="20"/>
                  <w:szCs w:val="20"/>
                </w:rPr>
              </w:ins>
            </m:ctrlPr>
          </m:sSubPr>
          <m:e>
            <m:r>
              <w:ins w:id="924" w:author="Vitral Freigedo, Eduardo" w:date="2023-10-05T21:29:00Z">
                <m:rPr>
                  <m:nor/>
                </m:rPr>
                <w:rPr>
                  <w:rFonts w:ascii="Arial" w:hAnsi="Arial" w:cs="Arial"/>
                  <w:sz w:val="20"/>
                  <w:szCs w:val="20"/>
                </w:rPr>
                <m:t>K</m:t>
              </w:ins>
            </m:r>
          </m:e>
          <m:sub>
            <m:r>
              <w:ins w:id="925" w:author="Vitral Freigedo, Eduardo" w:date="2023-10-05T21:29:00Z">
                <m:rPr>
                  <m:nor/>
                </m:rPr>
                <w:rPr>
                  <w:rFonts w:ascii="Arial" w:hAnsi="Arial" w:cs="Arial"/>
                  <w:sz w:val="20"/>
                  <w:szCs w:val="20"/>
                </w:rPr>
                <m:t>1</m:t>
              </w:ins>
            </m:r>
          </m:sub>
        </m:sSub>
      </m:oMath>
      <w:ins w:id="926" w:author="Vitral Freigedo, Eduardo" w:date="2023-10-05T21:29:00Z">
        <w:r w:rsidR="00D04624">
          <w:rPr>
            <w:rFonts w:ascii="Arial" w:hAnsi="Arial" w:cs="Arial"/>
            <w:sz w:val="20"/>
            <w:szCs w:val="20"/>
          </w:rPr>
          <w:t xml:space="preserve"> can be </w:t>
        </w:r>
        <w:r w:rsidR="00D04624" w:rsidRPr="00D23003">
          <w:rPr>
            <w:rFonts w:ascii="Arial" w:hAnsi="Arial" w:cs="Arial"/>
            <w:color w:val="000000" w:themeColor="text1"/>
            <w:sz w:val="20"/>
            <w:szCs w:val="20"/>
            <w:rPrChange w:id="927" w:author="Kim Wantae" w:date="2023-10-30T12:59:00Z">
              <w:rPr>
                <w:rFonts w:ascii="Arial" w:hAnsi="Arial" w:cs="Arial"/>
                <w:sz w:val="20"/>
                <w:szCs w:val="20"/>
              </w:rPr>
            </w:rPrChange>
          </w:rPr>
          <w:t>related to the model parameter</w:t>
        </w:r>
      </w:ins>
      <w:ins w:id="928" w:author="Vitral Freigedo, Eduardo" w:date="2023-10-05T21:34:00Z">
        <w:r w:rsidR="00FC7C09" w:rsidRPr="00D23003">
          <w:rPr>
            <w:rFonts w:ascii="Arial" w:hAnsi="Arial" w:cs="Arial"/>
            <w:color w:val="000000" w:themeColor="text1"/>
            <w:sz w:val="20"/>
            <w:szCs w:val="20"/>
            <w:rPrChange w:id="929" w:author="Kim Wantae" w:date="2023-10-30T12:59:00Z">
              <w:rPr>
                <w:rFonts w:ascii="Arial" w:hAnsi="Arial" w:cs="Arial"/>
                <w:sz w:val="20"/>
                <w:szCs w:val="20"/>
              </w:rPr>
            </w:rPrChange>
          </w:rPr>
          <w:t>s</w:t>
        </w:r>
      </w:ins>
      <w:ins w:id="930" w:author="Vitral Freigedo, Eduardo" w:date="2023-10-05T21:29:00Z">
        <w:r w:rsidR="00D04624" w:rsidRPr="00D23003">
          <w:rPr>
            <w:rFonts w:ascii="Arial" w:hAnsi="Arial" w:cs="Arial"/>
            <w:color w:val="000000" w:themeColor="text1"/>
            <w:sz w:val="20"/>
            <w:szCs w:val="20"/>
            <w:rPrChange w:id="931" w:author="Kim Wantae" w:date="2023-10-30T12:59:00Z">
              <w:rPr>
                <w:rFonts w:ascii="Arial" w:hAnsi="Arial" w:cs="Arial"/>
                <w:sz w:val="20"/>
                <w:szCs w:val="20"/>
              </w:rPr>
            </w:rPrChange>
          </w:rPr>
          <w:t xml:space="preserve"> (</w:t>
        </w:r>
      </w:ins>
      <w:ins w:id="932" w:author="Vitral Freigedo, Eduardo" w:date="2023-10-05T21:33:00Z">
        <w:r w:rsidR="00FC7C09" w:rsidRPr="00D23003">
          <w:rPr>
            <w:rFonts w:ascii="Arial" w:hAnsi="Arial" w:cs="Arial"/>
            <w:color w:val="000000" w:themeColor="text1"/>
            <w:sz w:val="20"/>
            <w:szCs w:val="20"/>
            <w:rPrChange w:id="933" w:author="Kim Wantae" w:date="2023-10-30T12:59:00Z">
              <w:rPr>
                <w:rFonts w:ascii="Arial" w:hAnsi="Arial" w:cs="Arial"/>
                <w:sz w:val="20"/>
                <w:szCs w:val="20"/>
              </w:rPr>
            </w:rPrChange>
          </w:rPr>
          <w:t>see Supplementary Information</w:t>
        </w:r>
      </w:ins>
      <w:ins w:id="934" w:author="Vitral Freigedo, Eduardo" w:date="2023-10-05T21:29:00Z">
        <w:r w:rsidR="00D04624" w:rsidRPr="00D23003">
          <w:rPr>
            <w:rFonts w:ascii="Arial" w:hAnsi="Arial" w:cs="Arial"/>
            <w:color w:val="000000" w:themeColor="text1"/>
            <w:sz w:val="20"/>
            <w:szCs w:val="20"/>
            <w:rPrChange w:id="935" w:author="Kim Wantae" w:date="2023-10-30T12:59:00Z">
              <w:rPr>
                <w:rFonts w:ascii="Arial" w:hAnsi="Arial" w:cs="Arial"/>
                <w:sz w:val="20"/>
                <w:szCs w:val="20"/>
              </w:rPr>
            </w:rPrChange>
          </w:rPr>
          <w:t>)</w:t>
        </w:r>
      </w:ins>
      <w:ins w:id="936" w:author="Vitral Freigedo, Eduardo" w:date="2023-10-05T21:33:00Z">
        <w:r w:rsidR="00FC7C09" w:rsidRPr="00D23003">
          <w:rPr>
            <w:rFonts w:ascii="Arial" w:hAnsi="Arial" w:cs="Arial"/>
            <w:color w:val="000000" w:themeColor="text1"/>
            <w:sz w:val="20"/>
            <w:szCs w:val="20"/>
            <w:rPrChange w:id="937" w:author="Kim Wantae" w:date="2023-10-30T12:59:00Z">
              <w:rPr>
                <w:rFonts w:ascii="Arial" w:hAnsi="Arial" w:cs="Arial"/>
                <w:sz w:val="20"/>
                <w:szCs w:val="20"/>
              </w:rPr>
            </w:rPrChange>
          </w:rPr>
          <w:t>.</w:t>
        </w:r>
      </w:ins>
      <w:del w:id="938" w:author="Vitral Freigedo, Eduardo" w:date="2023-10-05T18:51:00Z">
        <w:r w:rsidRPr="00D23003" w:rsidDel="00D3151B">
          <w:rPr>
            <w:rFonts w:ascii="Arial" w:hAnsi="Arial" w:cs="Arial"/>
            <w:color w:val="000000" w:themeColor="text1"/>
            <w:sz w:val="20"/>
            <w:szCs w:val="20"/>
            <w:rPrChange w:id="939" w:author="Kim Wantae" w:date="2023-10-30T12:59:00Z">
              <w:rPr>
                <w:rFonts w:ascii="Arial" w:hAnsi="Arial" w:cs="Arial"/>
                <w:sz w:val="20"/>
                <w:szCs w:val="20"/>
              </w:rPr>
            </w:rPrChange>
          </w:rPr>
          <w:delText>.</w:delText>
        </w:r>
        <w:r w:rsidR="009E4C64" w:rsidRPr="00D23003" w:rsidDel="00D3151B">
          <w:rPr>
            <w:rFonts w:ascii="Arial" w:hAnsi="Arial" w:cs="Arial"/>
            <w:color w:val="000000" w:themeColor="text1"/>
            <w:sz w:val="20"/>
            <w:szCs w:val="20"/>
            <w:rPrChange w:id="940" w:author="Kim Wantae" w:date="2023-10-30T12:59:00Z">
              <w:rPr>
                <w:rFonts w:ascii="Arial" w:hAnsi="Arial" w:cs="Arial"/>
                <w:sz w:val="20"/>
                <w:szCs w:val="20"/>
              </w:rPr>
            </w:rPrChange>
          </w:rPr>
          <w:delText xml:space="preserve"> </w:delText>
        </w:r>
      </w:del>
    </w:p>
    <w:p w14:paraId="7D3FEAA5" w14:textId="3DDB8F4F" w:rsidR="000A05B5" w:rsidRPr="00D23003" w:rsidRDefault="00D90872" w:rsidP="000C7B84">
      <w:pPr>
        <w:pStyle w:val="a3"/>
        <w:ind w:firstLineChars="50" w:firstLine="100"/>
        <w:jc w:val="both"/>
        <w:rPr>
          <w:ins w:id="941" w:author="PKNU" w:date="2023-09-20T18:16:00Z"/>
          <w:rFonts w:ascii="Arial" w:hAnsi="Arial" w:cs="Arial"/>
          <w:color w:val="000000" w:themeColor="text1"/>
          <w:sz w:val="20"/>
          <w:szCs w:val="20"/>
          <w:rPrChange w:id="942" w:author="Kim Wantae" w:date="2023-10-30T12:59:00Z">
            <w:rPr>
              <w:ins w:id="943" w:author="PKNU" w:date="2023-09-20T18:16:00Z"/>
              <w:rFonts w:ascii="Arial" w:hAnsi="Arial" w:cs="Arial"/>
              <w:sz w:val="20"/>
              <w:szCs w:val="20"/>
            </w:rPr>
          </w:rPrChange>
        </w:rPr>
      </w:pPr>
      <w:r w:rsidRPr="00D23003">
        <w:rPr>
          <w:rFonts w:ascii="Arial" w:hAnsi="Arial" w:cs="Arial"/>
          <w:color w:val="000000" w:themeColor="text1"/>
          <w:sz w:val="20"/>
          <w:szCs w:val="20"/>
          <w:rPrChange w:id="944" w:author="Kim Wantae" w:date="2023-10-30T12:59:00Z">
            <w:rPr>
              <w:rFonts w:ascii="Arial" w:hAnsi="Arial" w:cs="Arial"/>
              <w:sz w:val="20"/>
              <w:szCs w:val="20"/>
            </w:rPr>
          </w:rPrChange>
        </w:rPr>
        <w:t xml:space="preserve">In the case of an elliptical droplet, the asymmetric and pronounced sublimation at the pointed regions lead to an imbalance and structural deformation. Isotropic liquids, such as water or alcohol, which have relatively high fluidity, can easily alleviate this imbalance through the free flow of the fluid. However, in the case of smectic A phase and other viscous and anisotropic materials, this structural stress cannot be resolved and causes a discontinuous phase transition, making it very difficult to predict intermediate processes. Partial imbalances in the smectic A phase and other viscous and anisotropic materials can lead to the collapse of the structure, resulting in the formation of irregular and amorphous residues. (Fig. </w:t>
      </w:r>
      <w:ins w:id="945" w:author="Eduardo Vitral Freigedo  Rodrigues" w:date="2023-10-05T18:57:00Z">
        <w:r w:rsidR="00D3151B" w:rsidRPr="00D23003">
          <w:rPr>
            <w:rFonts w:ascii="Arial" w:hAnsi="Arial" w:cs="Arial"/>
            <w:color w:val="000000" w:themeColor="text1"/>
            <w:sz w:val="20"/>
            <w:szCs w:val="20"/>
            <w:rPrChange w:id="946" w:author="Kim Wantae" w:date="2023-10-30T12:59:00Z">
              <w:rPr>
                <w:rFonts w:ascii="Arial" w:hAnsi="Arial" w:cs="Arial"/>
                <w:sz w:val="20"/>
                <w:szCs w:val="20"/>
              </w:rPr>
            </w:rPrChange>
          </w:rPr>
          <w:t>3</w:t>
        </w:r>
      </w:ins>
      <w:del w:id="947" w:author="Eduardo Vitral Freigedo  Rodrigues" w:date="2023-10-05T18:57:00Z">
        <w:r w:rsidRPr="00D23003" w:rsidDel="00D3151B">
          <w:rPr>
            <w:rFonts w:ascii="Arial" w:hAnsi="Arial" w:cs="Arial"/>
            <w:color w:val="000000" w:themeColor="text1"/>
            <w:sz w:val="20"/>
            <w:szCs w:val="20"/>
            <w:rPrChange w:id="948" w:author="Kim Wantae" w:date="2023-10-30T12:59:00Z">
              <w:rPr>
                <w:rFonts w:ascii="Arial" w:hAnsi="Arial" w:cs="Arial"/>
                <w:sz w:val="20"/>
                <w:szCs w:val="20"/>
              </w:rPr>
            </w:rPrChange>
          </w:rPr>
          <w:delText>4</w:delText>
        </w:r>
      </w:del>
      <w:r w:rsidRPr="00D23003">
        <w:rPr>
          <w:rFonts w:ascii="Arial" w:hAnsi="Arial" w:cs="Arial"/>
          <w:color w:val="000000" w:themeColor="text1"/>
          <w:sz w:val="20"/>
          <w:szCs w:val="20"/>
          <w:rPrChange w:id="949" w:author="Kim Wantae" w:date="2023-10-30T12:59:00Z">
            <w:rPr>
              <w:rFonts w:ascii="Arial" w:hAnsi="Arial" w:cs="Arial"/>
              <w:sz w:val="20"/>
              <w:szCs w:val="20"/>
            </w:rPr>
          </w:rPrChange>
        </w:rPr>
        <w:t>b and Fig. S</w:t>
      </w:r>
      <w:r w:rsidR="000866C9" w:rsidRPr="00D23003">
        <w:rPr>
          <w:rFonts w:ascii="Arial" w:hAnsi="Arial" w:cs="Arial"/>
          <w:color w:val="000000" w:themeColor="text1"/>
          <w:sz w:val="20"/>
          <w:szCs w:val="20"/>
          <w:rPrChange w:id="950" w:author="Kim Wantae" w:date="2023-10-30T12:59:00Z">
            <w:rPr>
              <w:rFonts w:ascii="Arial" w:hAnsi="Arial" w:cs="Arial"/>
              <w:sz w:val="20"/>
              <w:szCs w:val="20"/>
            </w:rPr>
          </w:rPrChange>
        </w:rPr>
        <w:t>5</w:t>
      </w:r>
      <w:r w:rsidRPr="00D23003">
        <w:rPr>
          <w:rFonts w:ascii="Arial" w:hAnsi="Arial" w:cs="Arial"/>
          <w:color w:val="000000" w:themeColor="text1"/>
          <w:sz w:val="20"/>
          <w:szCs w:val="20"/>
          <w:rPrChange w:id="951" w:author="Kim Wantae" w:date="2023-10-30T12:59:00Z">
            <w:rPr>
              <w:rFonts w:ascii="Arial" w:hAnsi="Arial" w:cs="Arial"/>
              <w:sz w:val="20"/>
              <w:szCs w:val="20"/>
            </w:rPr>
          </w:rPrChange>
        </w:rPr>
        <w:t>) This behavior highlights the intricate nature of the sublimation process in these materials, where the interplay between structural stress, phase transitions, and surface morphology becomes highly complex. These findings pave the way for advancements in the field of smectic liquid crystals and provide valuable insights for the development of novel applications and technologies.</w:t>
      </w:r>
    </w:p>
    <w:p w14:paraId="7D745FC3" w14:textId="77777777" w:rsidR="00CA2414" w:rsidRPr="00D23003" w:rsidDel="00F3231A" w:rsidRDefault="00CA2414" w:rsidP="00CA2414">
      <w:pPr>
        <w:pStyle w:val="a3"/>
        <w:spacing w:line="480" w:lineRule="auto"/>
        <w:ind w:left="200" w:right="200"/>
        <w:jc w:val="both"/>
        <w:rPr>
          <w:ins w:id="952" w:author="PKNU" w:date="2023-09-20T18:16:00Z"/>
          <w:del w:id="953" w:author="Vitral Freigedo, Eduardo" w:date="2023-10-05T14:29:00Z"/>
          <w:rStyle w:val="a4"/>
          <w:rFonts w:ascii="Arial" w:hAnsi="Arial" w:cs="Arial"/>
          <w:color w:val="000000" w:themeColor="text1"/>
          <w:rPrChange w:id="954" w:author="Kim Wantae" w:date="2023-10-30T12:59:00Z">
            <w:rPr>
              <w:ins w:id="955" w:author="PKNU" w:date="2023-09-20T18:16:00Z"/>
              <w:del w:id="956" w:author="Vitral Freigedo, Eduardo" w:date="2023-10-05T14:29:00Z"/>
              <w:rStyle w:val="a4"/>
              <w:rFonts w:ascii="Arial" w:hAnsi="Arial" w:cs="Arial"/>
            </w:rPr>
          </w:rPrChange>
        </w:rPr>
      </w:pPr>
    </w:p>
    <w:p w14:paraId="0A1D5B28" w14:textId="77777777" w:rsidR="00CA2414" w:rsidRPr="00D23003" w:rsidRDefault="00CA2414" w:rsidP="00CA2414">
      <w:pPr>
        <w:pStyle w:val="a3"/>
        <w:spacing w:line="480" w:lineRule="auto"/>
        <w:jc w:val="both"/>
        <w:rPr>
          <w:ins w:id="957" w:author="PKNU" w:date="2023-09-20T18:16:00Z"/>
          <w:rStyle w:val="a4"/>
          <w:rFonts w:ascii="Arial" w:hAnsi="Arial" w:cs="Arial"/>
          <w:color w:val="000000" w:themeColor="text1"/>
          <w:rPrChange w:id="958" w:author="Kim Wantae" w:date="2023-10-30T12:59:00Z">
            <w:rPr>
              <w:ins w:id="959" w:author="PKNU" w:date="2023-09-20T18:16:00Z"/>
              <w:rStyle w:val="a4"/>
              <w:rFonts w:ascii="Arial" w:eastAsiaTheme="minorEastAsia" w:hAnsi="Arial" w:cs="Arial"/>
              <w:kern w:val="2"/>
              <w:sz w:val="20"/>
            </w:rPr>
          </w:rPrChange>
        </w:rPr>
      </w:pPr>
    </w:p>
    <w:p w14:paraId="5E718A4C" w14:textId="4B5C373E" w:rsidR="00CA2414" w:rsidRPr="00D23003" w:rsidRDefault="00E25079" w:rsidP="00CA2414">
      <w:pPr>
        <w:pStyle w:val="a3"/>
        <w:spacing w:line="480" w:lineRule="auto"/>
        <w:jc w:val="both"/>
        <w:rPr>
          <w:ins w:id="960" w:author="PKNU" w:date="2023-09-20T18:16:00Z"/>
          <w:rFonts w:ascii="Arial" w:hAnsi="Arial" w:cs="Arial"/>
          <w:b/>
          <w:bCs/>
          <w:color w:val="000000" w:themeColor="text1"/>
          <w:rPrChange w:id="961" w:author="Kim Wantae" w:date="2023-10-30T12:59:00Z">
            <w:rPr>
              <w:ins w:id="962" w:author="PKNU" w:date="2023-09-20T18:16:00Z"/>
              <w:rFonts w:ascii="Arial" w:hAnsi="Arial" w:cs="Arial"/>
              <w:b/>
              <w:bCs/>
            </w:rPr>
          </w:rPrChange>
        </w:rPr>
      </w:pPr>
      <w:ins w:id="963" w:author="DS.KIM" w:date="2023-09-20T22:40:00Z">
        <w:r w:rsidRPr="00D23003">
          <w:rPr>
            <w:rStyle w:val="a4"/>
            <w:rFonts w:asciiTheme="minorEastAsia" w:eastAsiaTheme="minorEastAsia" w:hAnsiTheme="minorEastAsia" w:cs="Arial"/>
            <w:color w:val="000000" w:themeColor="text1"/>
            <w:rPrChange w:id="964" w:author="Kim Wantae" w:date="2023-10-30T12:59:00Z">
              <w:rPr>
                <w:rStyle w:val="a4"/>
                <w:rFonts w:asciiTheme="minorEastAsia" w:eastAsiaTheme="minorEastAsia" w:hAnsiTheme="minorEastAsia" w:cs="Arial"/>
              </w:rPr>
            </w:rPrChange>
          </w:rPr>
          <w:lastRenderedPageBreak/>
          <w:t>S</w:t>
        </w:r>
      </w:ins>
      <w:ins w:id="965" w:author="PKNU" w:date="2023-09-20T18:16:00Z">
        <w:del w:id="966" w:author="DS.KIM" w:date="2023-09-20T22:40:00Z">
          <w:r w:rsidR="00CA2414" w:rsidRPr="00D23003" w:rsidDel="00E25079">
            <w:rPr>
              <w:rStyle w:val="a4"/>
              <w:rFonts w:ascii="Arial" w:hAnsi="Arial" w:cs="Arial"/>
              <w:color w:val="000000" w:themeColor="text1"/>
              <w:rPrChange w:id="967" w:author="Kim Wantae" w:date="2023-10-30T12:59:00Z">
                <w:rPr>
                  <w:rStyle w:val="a4"/>
                  <w:rFonts w:ascii="Arial" w:hAnsi="Arial" w:cs="Arial"/>
                </w:rPr>
              </w:rPrChange>
            </w:rPr>
            <w:delText>Energy calculation and simulation</w:delText>
          </w:r>
        </w:del>
      </w:ins>
      <w:ins w:id="968" w:author="DS.KIM" w:date="2023-09-20T22:39:00Z">
        <w:r w:rsidRPr="00D23003">
          <w:rPr>
            <w:rStyle w:val="a4"/>
            <w:rFonts w:asciiTheme="minorEastAsia" w:eastAsiaTheme="minorEastAsia" w:hAnsiTheme="minorEastAsia" w:cs="Arial"/>
            <w:color w:val="000000" w:themeColor="text1"/>
            <w:rPrChange w:id="969" w:author="Kim Wantae" w:date="2023-10-30T12:59:00Z">
              <w:rPr>
                <w:rStyle w:val="a4"/>
                <w:rFonts w:asciiTheme="minorEastAsia" w:eastAsiaTheme="minorEastAsia" w:hAnsiTheme="minorEastAsia" w:cs="Arial"/>
              </w:rPr>
            </w:rPrChange>
          </w:rPr>
          <w:t xml:space="preserve">mectic </w:t>
        </w:r>
      </w:ins>
      <w:ins w:id="970" w:author="DS.KIM" w:date="2023-09-20T22:40:00Z">
        <w:r w:rsidRPr="00D23003">
          <w:rPr>
            <w:rStyle w:val="a4"/>
            <w:rFonts w:asciiTheme="minorEastAsia" w:eastAsiaTheme="minorEastAsia" w:hAnsiTheme="minorEastAsia" w:cs="Arial"/>
            <w:color w:val="000000" w:themeColor="text1"/>
            <w:rPrChange w:id="971" w:author="Kim Wantae" w:date="2023-10-30T12:59:00Z">
              <w:rPr>
                <w:rStyle w:val="a4"/>
                <w:rFonts w:asciiTheme="minorEastAsia" w:eastAsiaTheme="minorEastAsia" w:hAnsiTheme="minorEastAsia" w:cs="Arial"/>
              </w:rPr>
            </w:rPrChange>
          </w:rPr>
          <w:t>residual 3D</w:t>
        </w:r>
        <w:r w:rsidRPr="00D23003">
          <w:rPr>
            <w:rStyle w:val="a4"/>
            <w:rFonts w:ascii="Arial" w:hAnsi="Arial" w:cs="Arial"/>
            <w:color w:val="000000" w:themeColor="text1"/>
            <w:rPrChange w:id="972" w:author="Kim Wantae" w:date="2023-10-30T12:59:00Z">
              <w:rPr>
                <w:rStyle w:val="a4"/>
                <w:rFonts w:ascii="Arial" w:hAnsi="Arial" w:cs="Arial"/>
              </w:rPr>
            </w:rPrChange>
          </w:rPr>
          <w:t xml:space="preserve"> </w:t>
        </w:r>
      </w:ins>
      <w:ins w:id="973" w:author="DS.KIM" w:date="2023-09-20T22:39:00Z">
        <w:r w:rsidRPr="00D23003">
          <w:rPr>
            <w:rStyle w:val="a4"/>
            <w:rFonts w:asciiTheme="minorEastAsia" w:eastAsiaTheme="minorEastAsia" w:hAnsiTheme="minorEastAsia" w:cs="Arial"/>
            <w:color w:val="000000" w:themeColor="text1"/>
            <w:rPrChange w:id="974" w:author="Kim Wantae" w:date="2023-10-30T12:59:00Z">
              <w:rPr>
                <w:rStyle w:val="a4"/>
                <w:rFonts w:asciiTheme="minorEastAsia" w:eastAsiaTheme="minorEastAsia" w:hAnsiTheme="minorEastAsia" w:cs="Arial"/>
              </w:rPr>
            </w:rPrChange>
          </w:rPr>
          <w:t>lithography</w:t>
        </w:r>
      </w:ins>
      <w:ins w:id="975" w:author="PKNU" w:date="2023-09-20T18:16:00Z">
        <w:r w:rsidR="00CA2414" w:rsidRPr="00D23003">
          <w:rPr>
            <w:rFonts w:ascii="Arial" w:hAnsi="Arial" w:cs="Arial"/>
            <w:noProof/>
            <w:color w:val="000000" w:themeColor="text1"/>
            <w:rPrChange w:id="976" w:author="Kim Wantae" w:date="2023-10-30T12:59:00Z">
              <w:rPr>
                <w:rFonts w:ascii="Arial" w:hAnsi="Arial" w:cs="Arial"/>
                <w:noProof/>
              </w:rPr>
            </w:rPrChange>
          </w:rPr>
          <w:t xml:space="preserve"> </w:t>
        </w:r>
      </w:ins>
    </w:p>
    <w:p w14:paraId="2FF20A93" w14:textId="3CECB266" w:rsidR="00520656" w:rsidRPr="00D23003" w:rsidRDefault="005B4D4F" w:rsidP="000C7B84">
      <w:pPr>
        <w:pStyle w:val="a3"/>
        <w:ind w:firstLineChars="50" w:firstLine="100"/>
        <w:jc w:val="both"/>
        <w:rPr>
          <w:ins w:id="977" w:author="Eduardo Vitral Freigedo  Rodrigues" w:date="2023-10-05T19:59:00Z"/>
          <w:rStyle w:val="a4"/>
          <w:rFonts w:ascii="Arial" w:eastAsiaTheme="minorEastAsia" w:hAnsi="Arial" w:cs="Arial"/>
          <w:b w:val="0"/>
          <w:color w:val="000000" w:themeColor="text1"/>
          <w:sz w:val="20"/>
          <w:szCs w:val="20"/>
          <w:rPrChange w:id="978" w:author="Kim Wantae" w:date="2023-10-30T12:59:00Z">
            <w:rPr>
              <w:ins w:id="979" w:author="Eduardo Vitral Freigedo  Rodrigues" w:date="2023-10-05T19:59:00Z"/>
              <w:rStyle w:val="a4"/>
              <w:rFonts w:ascii="Arial" w:eastAsiaTheme="minorEastAsia" w:hAnsi="Arial" w:cs="Arial"/>
              <w:b w:val="0"/>
              <w:color w:val="FF0000"/>
              <w:sz w:val="20"/>
              <w:szCs w:val="20"/>
            </w:rPr>
          </w:rPrChange>
        </w:rPr>
      </w:pPr>
      <w:ins w:id="980" w:author="PKNU" w:date="2023-09-20T18:20:00Z">
        <w:r w:rsidRPr="00D23003">
          <w:rPr>
            <w:rStyle w:val="a4"/>
            <w:rFonts w:ascii="Arial" w:eastAsiaTheme="minorEastAsia" w:hAnsi="Arial" w:cs="Arial"/>
            <w:b w:val="0"/>
            <w:color w:val="000000" w:themeColor="text1"/>
            <w:sz w:val="20"/>
            <w:szCs w:val="20"/>
            <w:rPrChange w:id="981" w:author="Kim Wantae" w:date="2023-10-30T12:59:00Z">
              <w:rPr>
                <w:rStyle w:val="a4"/>
                <w:rFonts w:ascii="Arial" w:eastAsiaTheme="minorEastAsia" w:hAnsi="Arial" w:cs="Arial"/>
                <w:b w:val="0"/>
                <w:color w:val="FF0000"/>
                <w:sz w:val="20"/>
                <w:szCs w:val="20"/>
              </w:rPr>
            </w:rPrChange>
          </w:rPr>
          <w:t>Lastly</w:t>
        </w:r>
      </w:ins>
      <w:ins w:id="982" w:author="PKNU" w:date="2023-09-19T18:22:00Z">
        <w:r w:rsidR="00C95940" w:rsidRPr="00D23003">
          <w:rPr>
            <w:rStyle w:val="a4"/>
            <w:rFonts w:ascii="Arial" w:eastAsiaTheme="minorEastAsia" w:hAnsi="Arial" w:cs="Arial"/>
            <w:b w:val="0"/>
            <w:color w:val="000000" w:themeColor="text1"/>
            <w:sz w:val="20"/>
            <w:szCs w:val="20"/>
            <w:rPrChange w:id="983" w:author="Kim Wantae" w:date="2023-10-30T12:59:00Z">
              <w:rPr>
                <w:rStyle w:val="a4"/>
                <w:rFonts w:ascii="Arial" w:eastAsiaTheme="minorEastAsia" w:hAnsi="Arial" w:cs="Arial"/>
                <w:b w:val="0"/>
                <w:color w:val="FF0000"/>
                <w:sz w:val="20"/>
                <w:szCs w:val="20"/>
              </w:rPr>
            </w:rPrChange>
          </w:rPr>
          <w:t>,</w:t>
        </w:r>
      </w:ins>
      <w:ins w:id="984" w:author="PKNU" w:date="2023-09-19T18:18:00Z">
        <w:r w:rsidR="00C95940" w:rsidRPr="00D23003">
          <w:rPr>
            <w:rStyle w:val="a4"/>
            <w:rFonts w:ascii="Arial" w:eastAsiaTheme="minorEastAsia" w:hAnsi="Arial" w:cs="Arial"/>
            <w:b w:val="0"/>
            <w:color w:val="000000" w:themeColor="text1"/>
            <w:sz w:val="20"/>
            <w:szCs w:val="20"/>
            <w:rPrChange w:id="985" w:author="Kim Wantae" w:date="2023-10-30T12:59:00Z">
              <w:rPr>
                <w:rStyle w:val="a4"/>
                <w:rFonts w:ascii="Arial" w:eastAsiaTheme="minorEastAsia" w:hAnsi="Arial" w:cs="Arial"/>
                <w:b w:val="0"/>
                <w:color w:val="FF0000"/>
                <w:sz w:val="20"/>
                <w:szCs w:val="20"/>
              </w:rPr>
            </w:rPrChange>
          </w:rPr>
          <w:t xml:space="preserve"> </w:t>
        </w:r>
      </w:ins>
      <w:ins w:id="986" w:author="PKNU" w:date="2023-09-19T18:20:00Z">
        <w:r w:rsidR="00C95940" w:rsidRPr="00D23003">
          <w:rPr>
            <w:rStyle w:val="a4"/>
            <w:rFonts w:ascii="Arial" w:eastAsiaTheme="minorEastAsia" w:hAnsi="Arial" w:cs="Arial"/>
            <w:b w:val="0"/>
            <w:color w:val="000000" w:themeColor="text1"/>
            <w:sz w:val="20"/>
            <w:szCs w:val="20"/>
            <w:rPrChange w:id="987" w:author="Kim Wantae" w:date="2023-10-30T12:59:00Z">
              <w:rPr>
                <w:rStyle w:val="a4"/>
                <w:rFonts w:ascii="Arial" w:eastAsiaTheme="minorEastAsia" w:hAnsi="Arial" w:cs="Arial"/>
                <w:b w:val="0"/>
                <w:color w:val="FF0000"/>
                <w:sz w:val="20"/>
                <w:szCs w:val="20"/>
              </w:rPr>
            </w:rPrChange>
          </w:rPr>
          <w:t xml:space="preserve">we investigated the </w:t>
        </w:r>
      </w:ins>
      <w:ins w:id="988" w:author="PKNU" w:date="2023-09-19T18:22:00Z">
        <w:r w:rsidR="00C95940" w:rsidRPr="00D23003">
          <w:rPr>
            <w:rStyle w:val="a4"/>
            <w:rFonts w:ascii="Arial" w:eastAsiaTheme="minorEastAsia" w:hAnsi="Arial" w:cs="Arial"/>
            <w:b w:val="0"/>
            <w:color w:val="000000" w:themeColor="text1"/>
            <w:sz w:val="20"/>
            <w:szCs w:val="20"/>
            <w:rPrChange w:id="989" w:author="Kim Wantae" w:date="2023-10-30T12:59:00Z">
              <w:rPr>
                <w:rStyle w:val="a4"/>
                <w:rFonts w:ascii="Arial" w:eastAsiaTheme="minorEastAsia" w:hAnsi="Arial" w:cs="Arial"/>
                <w:b w:val="0"/>
                <w:color w:val="FF0000"/>
                <w:sz w:val="20"/>
                <w:szCs w:val="20"/>
              </w:rPr>
            </w:rPrChange>
          </w:rPr>
          <w:t xml:space="preserve">thermally sublimed </w:t>
        </w:r>
      </w:ins>
      <w:ins w:id="990" w:author="PKNU" w:date="2023-09-19T18:20:00Z">
        <w:r w:rsidR="00C95940" w:rsidRPr="00D23003">
          <w:rPr>
            <w:rStyle w:val="a4"/>
            <w:rFonts w:ascii="Arial" w:eastAsiaTheme="minorEastAsia" w:hAnsi="Arial" w:cs="Arial"/>
            <w:b w:val="0"/>
            <w:color w:val="000000" w:themeColor="text1"/>
            <w:sz w:val="20"/>
            <w:szCs w:val="20"/>
            <w:rPrChange w:id="991" w:author="Kim Wantae" w:date="2023-10-30T12:59:00Z">
              <w:rPr>
                <w:rStyle w:val="a4"/>
                <w:rFonts w:ascii="Arial" w:eastAsiaTheme="minorEastAsia" w:hAnsi="Arial" w:cs="Arial"/>
                <w:b w:val="0"/>
                <w:color w:val="FF0000"/>
                <w:sz w:val="20"/>
                <w:szCs w:val="20"/>
              </w:rPr>
            </w:rPrChange>
          </w:rPr>
          <w:t>patterns that occur when a TFCD array is formed o</w:t>
        </w:r>
      </w:ins>
      <w:ins w:id="992" w:author="DS.KIM" w:date="2023-09-20T22:22:00Z">
        <w:r w:rsidR="00FD47BF" w:rsidRPr="00D23003">
          <w:rPr>
            <w:rStyle w:val="a4"/>
            <w:rFonts w:ascii="Arial" w:eastAsiaTheme="minorEastAsia" w:hAnsi="Arial" w:cs="Arial"/>
            <w:b w:val="0"/>
            <w:color w:val="000000" w:themeColor="text1"/>
            <w:sz w:val="20"/>
            <w:szCs w:val="20"/>
            <w:rPrChange w:id="993" w:author="Kim Wantae" w:date="2023-10-30T12:59:00Z">
              <w:rPr>
                <w:rStyle w:val="a4"/>
                <w:rFonts w:ascii="Arial" w:eastAsiaTheme="minorEastAsia" w:hAnsi="Arial" w:cs="Arial"/>
                <w:b w:val="0"/>
                <w:color w:val="FF0000"/>
                <w:sz w:val="20"/>
                <w:szCs w:val="20"/>
              </w:rPr>
            </w:rPrChange>
          </w:rPr>
          <w:t>ver</w:t>
        </w:r>
      </w:ins>
      <w:ins w:id="994" w:author="PKNU" w:date="2023-09-19T18:20:00Z">
        <w:del w:id="995" w:author="DS.KIM" w:date="2023-09-20T22:22:00Z">
          <w:r w:rsidR="00C95940" w:rsidRPr="00D23003" w:rsidDel="00FD47BF">
            <w:rPr>
              <w:rStyle w:val="a4"/>
              <w:rFonts w:ascii="Arial" w:eastAsiaTheme="minorEastAsia" w:hAnsi="Arial" w:cs="Arial"/>
              <w:b w:val="0"/>
              <w:color w:val="000000" w:themeColor="text1"/>
              <w:sz w:val="20"/>
              <w:szCs w:val="20"/>
              <w:rPrChange w:id="996" w:author="Kim Wantae" w:date="2023-10-30T12:59:00Z">
                <w:rPr>
                  <w:rStyle w:val="a4"/>
                  <w:rFonts w:ascii="Arial" w:eastAsiaTheme="minorEastAsia" w:hAnsi="Arial" w:cs="Arial"/>
                  <w:b w:val="0"/>
                  <w:color w:val="FF0000"/>
                  <w:sz w:val="20"/>
                  <w:szCs w:val="20"/>
                </w:rPr>
              </w:rPrChange>
            </w:rPr>
            <w:delText>n</w:delText>
          </w:r>
        </w:del>
        <w:r w:rsidR="00C95940" w:rsidRPr="00D23003">
          <w:rPr>
            <w:rStyle w:val="a4"/>
            <w:rFonts w:ascii="Arial" w:eastAsiaTheme="minorEastAsia" w:hAnsi="Arial" w:cs="Arial"/>
            <w:b w:val="0"/>
            <w:color w:val="000000" w:themeColor="text1"/>
            <w:sz w:val="20"/>
            <w:szCs w:val="20"/>
            <w:rPrChange w:id="997" w:author="Kim Wantae" w:date="2023-10-30T12:59:00Z">
              <w:rPr>
                <w:rStyle w:val="a4"/>
                <w:rFonts w:ascii="Arial" w:eastAsiaTheme="minorEastAsia" w:hAnsi="Arial" w:cs="Arial"/>
                <w:b w:val="0"/>
                <w:color w:val="FF0000"/>
                <w:sz w:val="20"/>
                <w:szCs w:val="20"/>
              </w:rPr>
            </w:rPrChange>
          </w:rPr>
          <w:t xml:space="preserve"> a microchannel</w:t>
        </w:r>
        <w:del w:id="998" w:author="DS.KIM" w:date="2023-09-20T22:22:00Z">
          <w:r w:rsidR="00C95940" w:rsidRPr="00D23003" w:rsidDel="00FD47BF">
            <w:rPr>
              <w:rStyle w:val="a4"/>
              <w:rFonts w:ascii="Arial" w:eastAsiaTheme="minorEastAsia" w:hAnsi="Arial" w:cs="Arial"/>
              <w:b w:val="0"/>
              <w:color w:val="000000" w:themeColor="text1"/>
              <w:sz w:val="20"/>
              <w:szCs w:val="20"/>
              <w:rPrChange w:id="999" w:author="Kim Wantae" w:date="2023-10-30T12:59:00Z">
                <w:rPr>
                  <w:rStyle w:val="a4"/>
                  <w:rFonts w:ascii="Arial" w:eastAsiaTheme="minorEastAsia" w:hAnsi="Arial" w:cs="Arial"/>
                  <w:b w:val="0"/>
                  <w:color w:val="FF0000"/>
                  <w:sz w:val="20"/>
                  <w:szCs w:val="20"/>
                </w:rPr>
              </w:rPrChange>
            </w:rPr>
            <w:delText xml:space="preserve"> with a thin film</w:delText>
          </w:r>
        </w:del>
        <w:r w:rsidR="00C95940" w:rsidRPr="00D23003">
          <w:rPr>
            <w:rStyle w:val="a4"/>
            <w:rFonts w:ascii="Arial" w:eastAsiaTheme="minorEastAsia" w:hAnsi="Arial" w:cs="Arial"/>
            <w:b w:val="0"/>
            <w:color w:val="000000" w:themeColor="text1"/>
            <w:sz w:val="20"/>
            <w:szCs w:val="20"/>
            <w:rPrChange w:id="1000" w:author="Kim Wantae" w:date="2023-10-30T12:59:00Z">
              <w:rPr>
                <w:rStyle w:val="a4"/>
                <w:rFonts w:ascii="Arial" w:eastAsiaTheme="minorEastAsia" w:hAnsi="Arial" w:cs="Arial"/>
                <w:b w:val="0"/>
                <w:color w:val="FF0000"/>
                <w:sz w:val="20"/>
                <w:szCs w:val="20"/>
              </w:rPr>
            </w:rPrChange>
          </w:rPr>
          <w:t xml:space="preserve">, based on </w:t>
        </w:r>
      </w:ins>
      <w:ins w:id="1001" w:author="PKNU" w:date="2023-09-19T18:23:00Z">
        <w:r w:rsidR="00C95940" w:rsidRPr="00D23003">
          <w:rPr>
            <w:rStyle w:val="a4"/>
            <w:rFonts w:ascii="Arial" w:eastAsiaTheme="minorEastAsia" w:hAnsi="Arial" w:cs="Arial"/>
            <w:b w:val="0"/>
            <w:color w:val="000000" w:themeColor="text1"/>
            <w:sz w:val="20"/>
            <w:szCs w:val="20"/>
            <w:rPrChange w:id="1002" w:author="Kim Wantae" w:date="2023-10-30T12:59:00Z">
              <w:rPr>
                <w:rStyle w:val="a4"/>
                <w:rFonts w:ascii="Arial" w:eastAsiaTheme="minorEastAsia" w:hAnsi="Arial" w:cs="Arial"/>
                <w:b w:val="0"/>
                <w:color w:val="FF0000"/>
                <w:sz w:val="20"/>
                <w:szCs w:val="20"/>
              </w:rPr>
            </w:rPrChange>
          </w:rPr>
          <w:t>the mechanism forming the</w:t>
        </w:r>
      </w:ins>
      <w:ins w:id="1003" w:author="PKNU" w:date="2023-09-19T18:20:00Z">
        <w:r w:rsidR="00C95940" w:rsidRPr="00D23003">
          <w:rPr>
            <w:rStyle w:val="a4"/>
            <w:rFonts w:ascii="Arial" w:eastAsiaTheme="minorEastAsia" w:hAnsi="Arial" w:cs="Arial"/>
            <w:b w:val="0"/>
            <w:color w:val="000000" w:themeColor="text1"/>
            <w:sz w:val="20"/>
            <w:szCs w:val="20"/>
            <w:rPrChange w:id="1004" w:author="Kim Wantae" w:date="2023-10-30T12:59:00Z">
              <w:rPr>
                <w:rStyle w:val="a4"/>
                <w:rFonts w:ascii="Arial" w:eastAsiaTheme="minorEastAsia" w:hAnsi="Arial" w:cs="Arial"/>
                <w:b w:val="0"/>
                <w:color w:val="FF0000"/>
                <w:sz w:val="20"/>
                <w:szCs w:val="20"/>
              </w:rPr>
            </w:rPrChange>
          </w:rPr>
          <w:t xml:space="preserve"> </w:t>
        </w:r>
      </w:ins>
      <w:ins w:id="1005" w:author="PKNU" w:date="2023-09-19T18:23:00Z">
        <w:r w:rsidR="00C95940" w:rsidRPr="00D23003">
          <w:rPr>
            <w:rStyle w:val="a4"/>
            <w:rFonts w:ascii="Arial" w:eastAsiaTheme="minorEastAsia" w:hAnsi="Arial" w:cs="Arial"/>
            <w:b w:val="0"/>
            <w:color w:val="000000" w:themeColor="text1"/>
            <w:sz w:val="20"/>
            <w:szCs w:val="20"/>
            <w:rPrChange w:id="1006" w:author="Kim Wantae" w:date="2023-10-30T12:59:00Z">
              <w:rPr>
                <w:rStyle w:val="a4"/>
                <w:rFonts w:ascii="Arial" w:eastAsiaTheme="minorEastAsia" w:hAnsi="Arial" w:cs="Arial"/>
                <w:b w:val="0"/>
                <w:color w:val="FF0000"/>
                <w:sz w:val="20"/>
                <w:szCs w:val="20"/>
              </w:rPr>
            </w:rPrChange>
          </w:rPr>
          <w:t>hemicylindrical</w:t>
        </w:r>
      </w:ins>
      <w:ins w:id="1007" w:author="PKNU" w:date="2023-09-19T18:20:00Z">
        <w:r w:rsidR="00C95940" w:rsidRPr="00D23003">
          <w:rPr>
            <w:rStyle w:val="a4"/>
            <w:rFonts w:ascii="Arial" w:eastAsiaTheme="minorEastAsia" w:hAnsi="Arial" w:cs="Arial"/>
            <w:b w:val="0"/>
            <w:color w:val="000000" w:themeColor="text1"/>
            <w:sz w:val="20"/>
            <w:szCs w:val="20"/>
            <w:rPrChange w:id="1008" w:author="Kim Wantae" w:date="2023-10-30T12:59:00Z">
              <w:rPr>
                <w:rStyle w:val="a4"/>
                <w:rFonts w:ascii="Arial" w:eastAsiaTheme="minorEastAsia" w:hAnsi="Arial" w:cs="Arial"/>
                <w:b w:val="0"/>
                <w:color w:val="FF0000"/>
                <w:sz w:val="20"/>
                <w:szCs w:val="20"/>
              </w:rPr>
            </w:rPrChange>
          </w:rPr>
          <w:t xml:space="preserve"> circular </w:t>
        </w:r>
      </w:ins>
      <w:ins w:id="1009" w:author="DS.KIM" w:date="2023-09-20T22:21:00Z">
        <w:r w:rsidR="00FD47BF" w:rsidRPr="00D23003">
          <w:rPr>
            <w:rStyle w:val="a4"/>
            <w:rFonts w:ascii="Arial" w:eastAsiaTheme="minorEastAsia" w:hAnsi="Arial" w:cs="Arial"/>
            <w:b w:val="0"/>
            <w:color w:val="000000" w:themeColor="text1"/>
            <w:sz w:val="20"/>
            <w:szCs w:val="20"/>
            <w:rPrChange w:id="1010" w:author="Kim Wantae" w:date="2023-10-30T12:59:00Z">
              <w:rPr>
                <w:rStyle w:val="a4"/>
                <w:rFonts w:ascii="Arial" w:eastAsiaTheme="minorEastAsia" w:hAnsi="Arial" w:cs="Arial"/>
                <w:b w:val="0"/>
                <w:color w:val="FF0000"/>
                <w:sz w:val="20"/>
                <w:szCs w:val="20"/>
              </w:rPr>
            </w:rPrChange>
          </w:rPr>
          <w:t>re</w:t>
        </w:r>
      </w:ins>
      <w:ins w:id="1011" w:author="DS.KIM" w:date="2023-09-20T22:22:00Z">
        <w:r w:rsidR="00FD47BF" w:rsidRPr="00D23003">
          <w:rPr>
            <w:rStyle w:val="a4"/>
            <w:rFonts w:ascii="Arial" w:eastAsiaTheme="minorEastAsia" w:hAnsi="Arial" w:cs="Arial"/>
            <w:b w:val="0"/>
            <w:color w:val="000000" w:themeColor="text1"/>
            <w:sz w:val="20"/>
            <w:szCs w:val="20"/>
            <w:rPrChange w:id="1012" w:author="Kim Wantae" w:date="2023-10-30T12:59:00Z">
              <w:rPr>
                <w:rStyle w:val="a4"/>
                <w:rFonts w:ascii="Arial" w:eastAsiaTheme="minorEastAsia" w:hAnsi="Arial" w:cs="Arial"/>
                <w:b w:val="0"/>
                <w:color w:val="FF0000"/>
                <w:sz w:val="20"/>
                <w:szCs w:val="20"/>
              </w:rPr>
            </w:rPrChange>
          </w:rPr>
          <w:t>sidual</w:t>
        </w:r>
      </w:ins>
      <w:ins w:id="1013" w:author="PKNU" w:date="2023-09-19T18:20:00Z">
        <w:del w:id="1014" w:author="DS.KIM" w:date="2023-09-20T22:22:00Z">
          <w:r w:rsidR="00C95940" w:rsidRPr="00D23003" w:rsidDel="00FD47BF">
            <w:rPr>
              <w:rStyle w:val="a4"/>
              <w:rFonts w:ascii="Arial" w:eastAsiaTheme="minorEastAsia" w:hAnsi="Arial" w:cs="Arial"/>
              <w:b w:val="0"/>
              <w:color w:val="000000" w:themeColor="text1"/>
              <w:sz w:val="20"/>
              <w:szCs w:val="20"/>
              <w:rPrChange w:id="1015" w:author="Kim Wantae" w:date="2023-10-30T12:59:00Z">
                <w:rPr>
                  <w:rStyle w:val="a4"/>
                  <w:rFonts w:ascii="Arial" w:eastAsiaTheme="minorEastAsia" w:hAnsi="Arial" w:cs="Arial"/>
                  <w:b w:val="0"/>
                  <w:color w:val="FF0000"/>
                  <w:sz w:val="20"/>
                  <w:szCs w:val="20"/>
                </w:rPr>
              </w:rPrChange>
            </w:rPr>
            <w:delText>pattern</w:delText>
          </w:r>
        </w:del>
      </w:ins>
      <w:ins w:id="1016" w:author="PKNU" w:date="2023-09-19T18:23:00Z">
        <w:r w:rsidR="00C95940" w:rsidRPr="00D23003">
          <w:rPr>
            <w:rStyle w:val="a4"/>
            <w:rFonts w:ascii="Arial" w:eastAsiaTheme="minorEastAsia" w:hAnsi="Arial" w:cs="Arial"/>
            <w:b w:val="0"/>
            <w:color w:val="000000" w:themeColor="text1"/>
            <w:sz w:val="20"/>
            <w:szCs w:val="20"/>
            <w:rPrChange w:id="1017" w:author="Kim Wantae" w:date="2023-10-30T12:59:00Z">
              <w:rPr>
                <w:rStyle w:val="a4"/>
                <w:rFonts w:ascii="Arial" w:eastAsiaTheme="minorEastAsia" w:hAnsi="Arial" w:cs="Arial"/>
                <w:b w:val="0"/>
                <w:color w:val="FF0000"/>
                <w:sz w:val="20"/>
                <w:szCs w:val="20"/>
              </w:rPr>
            </w:rPrChange>
          </w:rPr>
          <w:t>s</w:t>
        </w:r>
      </w:ins>
      <w:ins w:id="1018" w:author="PKNU" w:date="2023-09-19T18:20:00Z">
        <w:r w:rsidR="00C95940" w:rsidRPr="00D23003">
          <w:rPr>
            <w:rStyle w:val="a4"/>
            <w:rFonts w:ascii="Arial" w:eastAsiaTheme="minorEastAsia" w:hAnsi="Arial" w:cs="Arial"/>
            <w:b w:val="0"/>
            <w:color w:val="000000" w:themeColor="text1"/>
            <w:sz w:val="20"/>
            <w:szCs w:val="20"/>
            <w:rPrChange w:id="1019" w:author="Kim Wantae" w:date="2023-10-30T12:59:00Z">
              <w:rPr>
                <w:rStyle w:val="a4"/>
                <w:rFonts w:ascii="Arial" w:eastAsiaTheme="minorEastAsia" w:hAnsi="Arial" w:cs="Arial"/>
                <w:b w:val="0"/>
                <w:color w:val="FF0000"/>
                <w:sz w:val="20"/>
                <w:szCs w:val="20"/>
              </w:rPr>
            </w:rPrChange>
          </w:rPr>
          <w:t xml:space="preserve"> that </w:t>
        </w:r>
        <w:del w:id="1020" w:author="Perry H Leo" w:date="2023-10-18T12:39:00Z">
          <w:r w:rsidR="00C95940" w:rsidRPr="00D23003" w:rsidDel="009E71E9">
            <w:rPr>
              <w:rStyle w:val="a4"/>
              <w:rFonts w:ascii="Arial" w:eastAsiaTheme="minorEastAsia" w:hAnsi="Arial" w:cs="Arial"/>
              <w:b w:val="0"/>
              <w:color w:val="000000" w:themeColor="text1"/>
              <w:sz w:val="20"/>
              <w:szCs w:val="20"/>
              <w:rPrChange w:id="1021" w:author="Kim Wantae" w:date="2023-10-30T12:59:00Z">
                <w:rPr>
                  <w:rStyle w:val="a4"/>
                  <w:rFonts w:ascii="Arial" w:eastAsiaTheme="minorEastAsia" w:hAnsi="Arial" w:cs="Arial"/>
                  <w:b w:val="0"/>
                  <w:color w:val="FF0000"/>
                  <w:sz w:val="20"/>
                  <w:szCs w:val="20"/>
                </w:rPr>
              </w:rPrChange>
            </w:rPr>
            <w:delText xml:space="preserve">relatively </w:delText>
          </w:r>
        </w:del>
        <w:r w:rsidR="00C95940" w:rsidRPr="00D23003">
          <w:rPr>
            <w:rStyle w:val="a4"/>
            <w:rFonts w:ascii="Arial" w:eastAsiaTheme="minorEastAsia" w:hAnsi="Arial" w:cs="Arial"/>
            <w:b w:val="0"/>
            <w:color w:val="000000" w:themeColor="text1"/>
            <w:sz w:val="20"/>
            <w:szCs w:val="20"/>
            <w:rPrChange w:id="1022" w:author="Kim Wantae" w:date="2023-10-30T12:59:00Z">
              <w:rPr>
                <w:rStyle w:val="a4"/>
                <w:rFonts w:ascii="Arial" w:eastAsiaTheme="minorEastAsia" w:hAnsi="Arial" w:cs="Arial"/>
                <w:b w:val="0"/>
                <w:color w:val="FF0000"/>
                <w:sz w:val="20"/>
                <w:szCs w:val="20"/>
              </w:rPr>
            </w:rPrChange>
          </w:rPr>
          <w:t xml:space="preserve">survives </w:t>
        </w:r>
      </w:ins>
      <w:ins w:id="1023" w:author="DS.KIM" w:date="2023-09-20T22:20:00Z">
        <w:r w:rsidR="00FD47BF" w:rsidRPr="00D23003">
          <w:rPr>
            <w:rStyle w:val="a4"/>
            <w:rFonts w:ascii="Arial" w:eastAsiaTheme="minorEastAsia" w:hAnsi="Arial" w:cs="Arial"/>
            <w:b w:val="0"/>
            <w:color w:val="000000" w:themeColor="text1"/>
            <w:sz w:val="20"/>
            <w:szCs w:val="20"/>
            <w:rPrChange w:id="1024" w:author="Kim Wantae" w:date="2023-10-30T12:59:00Z">
              <w:rPr>
                <w:rStyle w:val="a4"/>
                <w:rFonts w:ascii="Arial" w:eastAsiaTheme="minorEastAsia" w:hAnsi="Arial" w:cs="Arial"/>
                <w:b w:val="0"/>
                <w:color w:val="FF0000"/>
                <w:sz w:val="20"/>
                <w:szCs w:val="20"/>
              </w:rPr>
            </w:rPrChange>
          </w:rPr>
          <w:t xml:space="preserve">relatively </w:t>
        </w:r>
      </w:ins>
      <w:ins w:id="1025" w:author="PKNU" w:date="2023-09-19T18:20:00Z">
        <w:r w:rsidR="00C95940" w:rsidRPr="00D23003">
          <w:rPr>
            <w:rStyle w:val="a4"/>
            <w:rFonts w:ascii="Arial" w:eastAsiaTheme="minorEastAsia" w:hAnsi="Arial" w:cs="Arial"/>
            <w:b w:val="0"/>
            <w:color w:val="000000" w:themeColor="text1"/>
            <w:sz w:val="20"/>
            <w:szCs w:val="20"/>
            <w:rPrChange w:id="1026" w:author="Kim Wantae" w:date="2023-10-30T12:59:00Z">
              <w:rPr>
                <w:rStyle w:val="a4"/>
                <w:rFonts w:ascii="Arial" w:eastAsiaTheme="minorEastAsia" w:hAnsi="Arial" w:cs="Arial"/>
                <w:b w:val="0"/>
                <w:color w:val="FF0000"/>
                <w:sz w:val="20"/>
                <w:szCs w:val="20"/>
              </w:rPr>
            </w:rPrChange>
          </w:rPr>
          <w:t>longer.</w:t>
        </w:r>
      </w:ins>
      <w:ins w:id="1027" w:author="PKNU" w:date="2023-09-19T18:23:00Z">
        <w:r w:rsidR="00C95940" w:rsidRPr="00D23003">
          <w:rPr>
            <w:rStyle w:val="a4"/>
            <w:rFonts w:ascii="Arial" w:eastAsiaTheme="minorEastAsia" w:hAnsi="Arial" w:cs="Arial"/>
            <w:b w:val="0"/>
            <w:color w:val="000000" w:themeColor="text1"/>
            <w:sz w:val="20"/>
            <w:szCs w:val="20"/>
            <w:rPrChange w:id="1028" w:author="Kim Wantae" w:date="2023-10-30T12:59:00Z">
              <w:rPr>
                <w:rStyle w:val="a4"/>
                <w:rFonts w:ascii="Arial" w:eastAsiaTheme="minorEastAsia" w:hAnsi="Arial" w:cs="Arial"/>
                <w:b w:val="0"/>
                <w:color w:val="FF0000"/>
                <w:sz w:val="20"/>
                <w:szCs w:val="20"/>
              </w:rPr>
            </w:rPrChange>
          </w:rPr>
          <w:t xml:space="preserve"> </w:t>
        </w:r>
      </w:ins>
      <w:ins w:id="1029" w:author="PKNU" w:date="2023-09-19T18:18:00Z">
        <w:r w:rsidR="00C95940" w:rsidRPr="00D23003">
          <w:rPr>
            <w:rStyle w:val="a4"/>
            <w:rFonts w:ascii="Arial" w:eastAsiaTheme="minorEastAsia" w:hAnsi="Arial" w:cs="Arial"/>
            <w:b w:val="0"/>
            <w:color w:val="000000" w:themeColor="text1"/>
            <w:sz w:val="20"/>
            <w:szCs w:val="20"/>
            <w:rPrChange w:id="1030" w:author="Kim Wantae" w:date="2023-10-30T12:59:00Z">
              <w:rPr>
                <w:rStyle w:val="a4"/>
                <w:rFonts w:ascii="Arial" w:eastAsiaTheme="minorEastAsia" w:hAnsi="Arial" w:cs="Arial"/>
                <w:sz w:val="20"/>
                <w:szCs w:val="20"/>
              </w:rPr>
            </w:rPrChange>
          </w:rPr>
          <w:t>When TFCDs are formed within confined channels, their size and arrangement can be varied according to the depth and width of the channels. For example, when the Y002 is filled in microchannels of width 5 and depth 5 μm, the arrays of TFCDs show a linear pattern (</w:t>
        </w:r>
        <w:del w:id="1031" w:author="DS.KIM" w:date="2023-09-20T22:23:00Z">
          <w:r w:rsidR="00C95940" w:rsidRPr="00D23003" w:rsidDel="00FD47BF">
            <w:rPr>
              <w:rStyle w:val="a4"/>
              <w:rFonts w:ascii="Arial" w:eastAsiaTheme="minorEastAsia" w:hAnsi="Arial" w:cs="Arial"/>
              <w:b w:val="0"/>
              <w:color w:val="000000" w:themeColor="text1"/>
              <w:sz w:val="20"/>
              <w:szCs w:val="20"/>
              <w:rPrChange w:id="1032" w:author="Kim Wantae" w:date="2023-10-30T12:59:00Z">
                <w:rPr>
                  <w:rStyle w:val="a4"/>
                  <w:rFonts w:ascii="Arial" w:eastAsiaTheme="minorEastAsia" w:hAnsi="Arial" w:cs="Arial"/>
                  <w:sz w:val="20"/>
                  <w:szCs w:val="20"/>
                </w:rPr>
              </w:rPrChange>
            </w:rPr>
            <w:delText>f</w:delText>
          </w:r>
        </w:del>
      </w:ins>
      <w:ins w:id="1033" w:author="DS.KIM" w:date="2023-09-20T22:23:00Z">
        <w:r w:rsidR="00FD47BF" w:rsidRPr="00D23003">
          <w:rPr>
            <w:rStyle w:val="a4"/>
            <w:rFonts w:ascii="Arial" w:eastAsiaTheme="minorEastAsia" w:hAnsi="Arial" w:cs="Arial"/>
            <w:b w:val="0"/>
            <w:color w:val="000000" w:themeColor="text1"/>
            <w:sz w:val="20"/>
            <w:szCs w:val="20"/>
            <w:rPrChange w:id="1034" w:author="Kim Wantae" w:date="2023-10-30T12:59:00Z">
              <w:rPr>
                <w:rStyle w:val="a4"/>
                <w:rFonts w:ascii="Arial" w:eastAsiaTheme="minorEastAsia" w:hAnsi="Arial" w:cs="Arial"/>
                <w:b w:val="0"/>
                <w:color w:val="FF0000"/>
                <w:sz w:val="20"/>
                <w:szCs w:val="20"/>
              </w:rPr>
            </w:rPrChange>
          </w:rPr>
          <w:t>F</w:t>
        </w:r>
      </w:ins>
      <w:ins w:id="1035" w:author="PKNU" w:date="2023-09-19T18:18:00Z">
        <w:r w:rsidR="00C95940" w:rsidRPr="00D23003">
          <w:rPr>
            <w:rStyle w:val="a4"/>
            <w:rFonts w:ascii="Arial" w:eastAsiaTheme="minorEastAsia" w:hAnsi="Arial" w:cs="Arial"/>
            <w:b w:val="0"/>
            <w:color w:val="000000" w:themeColor="text1"/>
            <w:sz w:val="20"/>
            <w:szCs w:val="20"/>
            <w:rPrChange w:id="1036" w:author="Kim Wantae" w:date="2023-10-30T12:59:00Z">
              <w:rPr>
                <w:rStyle w:val="a4"/>
                <w:rFonts w:ascii="Arial" w:eastAsiaTheme="minorEastAsia" w:hAnsi="Arial" w:cs="Arial"/>
                <w:sz w:val="20"/>
                <w:szCs w:val="20"/>
              </w:rPr>
            </w:rPrChange>
          </w:rPr>
          <w:t>ig</w:t>
        </w:r>
        <w:del w:id="1037" w:author="DS.KIM" w:date="2023-09-20T22:23:00Z">
          <w:r w:rsidR="00C95940" w:rsidRPr="00D23003" w:rsidDel="00FD47BF">
            <w:rPr>
              <w:rStyle w:val="a4"/>
              <w:rFonts w:ascii="Arial" w:eastAsiaTheme="minorEastAsia" w:hAnsi="Arial" w:cs="Arial"/>
              <w:b w:val="0"/>
              <w:color w:val="000000" w:themeColor="text1"/>
              <w:sz w:val="20"/>
              <w:szCs w:val="20"/>
              <w:rPrChange w:id="1038" w:author="Kim Wantae" w:date="2023-10-30T12:59:00Z">
                <w:rPr>
                  <w:rStyle w:val="a4"/>
                  <w:rFonts w:ascii="Arial" w:eastAsiaTheme="minorEastAsia" w:hAnsi="Arial" w:cs="Arial"/>
                  <w:sz w:val="20"/>
                  <w:szCs w:val="20"/>
                </w:rPr>
              </w:rPrChange>
            </w:rPr>
            <w:delText>ure</w:delText>
          </w:r>
        </w:del>
      </w:ins>
      <w:ins w:id="1039" w:author="DS.KIM" w:date="2023-09-20T22:23:00Z">
        <w:r w:rsidR="00FD47BF" w:rsidRPr="00D23003">
          <w:rPr>
            <w:rStyle w:val="a4"/>
            <w:rFonts w:ascii="Arial" w:eastAsiaTheme="minorEastAsia" w:hAnsi="Arial" w:cs="Arial"/>
            <w:b w:val="0"/>
            <w:color w:val="000000" w:themeColor="text1"/>
            <w:sz w:val="20"/>
            <w:szCs w:val="20"/>
            <w:rPrChange w:id="1040" w:author="Kim Wantae" w:date="2023-10-30T12:59:00Z">
              <w:rPr>
                <w:rStyle w:val="a4"/>
                <w:rFonts w:ascii="Arial" w:eastAsiaTheme="minorEastAsia" w:hAnsi="Arial" w:cs="Arial"/>
                <w:b w:val="0"/>
                <w:color w:val="FF0000"/>
                <w:sz w:val="20"/>
                <w:szCs w:val="20"/>
              </w:rPr>
            </w:rPrChange>
          </w:rPr>
          <w:t>.</w:t>
        </w:r>
      </w:ins>
      <w:ins w:id="1041" w:author="PKNU" w:date="2023-09-19T18:18:00Z">
        <w:r w:rsidR="00C95940" w:rsidRPr="00D23003">
          <w:rPr>
            <w:rStyle w:val="a4"/>
            <w:rFonts w:ascii="Arial" w:eastAsiaTheme="minorEastAsia" w:hAnsi="Arial" w:cs="Arial"/>
            <w:b w:val="0"/>
            <w:color w:val="000000" w:themeColor="text1"/>
            <w:sz w:val="20"/>
            <w:szCs w:val="20"/>
            <w:rPrChange w:id="1042" w:author="Kim Wantae" w:date="2023-10-30T12:59:00Z">
              <w:rPr>
                <w:rStyle w:val="a4"/>
                <w:rFonts w:ascii="Arial" w:eastAsiaTheme="minorEastAsia" w:hAnsi="Arial" w:cs="Arial"/>
                <w:sz w:val="20"/>
                <w:szCs w:val="20"/>
              </w:rPr>
            </w:rPrChange>
          </w:rPr>
          <w:t xml:space="preserve"> S</w:t>
        </w:r>
        <w:del w:id="1043" w:author="DS.KIM" w:date="2023-09-20T22:23:00Z">
          <w:r w:rsidR="00C95940" w:rsidRPr="00D23003" w:rsidDel="00FD47BF">
            <w:rPr>
              <w:rStyle w:val="a4"/>
              <w:rFonts w:ascii="Arial" w:eastAsiaTheme="minorEastAsia" w:hAnsi="Arial" w:cs="Arial"/>
              <w:b w:val="0"/>
              <w:color w:val="000000" w:themeColor="text1"/>
              <w:sz w:val="20"/>
              <w:szCs w:val="20"/>
              <w:rPrChange w:id="1044" w:author="Kim Wantae" w:date="2023-10-30T12:59:00Z">
                <w:rPr>
                  <w:rStyle w:val="a4"/>
                  <w:rFonts w:ascii="Arial" w:eastAsiaTheme="minorEastAsia" w:hAnsi="Arial" w:cs="Arial"/>
                  <w:sz w:val="20"/>
                  <w:szCs w:val="20"/>
                </w:rPr>
              </w:rPrChange>
            </w:rPr>
            <w:delText>3</w:delText>
          </w:r>
        </w:del>
      </w:ins>
      <w:ins w:id="1045" w:author="DS.KIM" w:date="2023-09-20T22:23:00Z">
        <w:r w:rsidR="00FD47BF" w:rsidRPr="00D23003">
          <w:rPr>
            <w:rStyle w:val="a4"/>
            <w:rFonts w:ascii="Arial" w:eastAsiaTheme="minorEastAsia" w:hAnsi="Arial" w:cs="Arial"/>
            <w:b w:val="0"/>
            <w:color w:val="000000" w:themeColor="text1"/>
            <w:sz w:val="20"/>
            <w:szCs w:val="20"/>
            <w:rPrChange w:id="1046" w:author="Kim Wantae" w:date="2023-10-30T12:59:00Z">
              <w:rPr>
                <w:rStyle w:val="a4"/>
                <w:rFonts w:ascii="Arial" w:eastAsiaTheme="minorEastAsia" w:hAnsi="Arial" w:cs="Arial"/>
                <w:b w:val="0"/>
                <w:color w:val="FF0000"/>
                <w:sz w:val="20"/>
                <w:szCs w:val="20"/>
              </w:rPr>
            </w:rPrChange>
          </w:rPr>
          <w:t>8</w:t>
        </w:r>
      </w:ins>
      <w:ins w:id="1047" w:author="PKNU" w:date="2023-09-19T18:18:00Z">
        <w:r w:rsidR="00C95940" w:rsidRPr="00D23003">
          <w:rPr>
            <w:rStyle w:val="a4"/>
            <w:rFonts w:ascii="Arial" w:eastAsiaTheme="minorEastAsia" w:hAnsi="Arial" w:cs="Arial"/>
            <w:b w:val="0"/>
            <w:color w:val="000000" w:themeColor="text1"/>
            <w:sz w:val="20"/>
            <w:szCs w:val="20"/>
            <w:rPrChange w:id="1048" w:author="Kim Wantae" w:date="2023-10-30T12:59:00Z">
              <w:rPr>
                <w:rStyle w:val="a4"/>
                <w:rFonts w:ascii="Arial" w:eastAsiaTheme="minorEastAsia" w:hAnsi="Arial" w:cs="Arial"/>
                <w:sz w:val="20"/>
                <w:szCs w:val="20"/>
              </w:rPr>
            </w:rPrChange>
          </w:rPr>
          <w:t xml:space="preserve">), in which each array is independent </w:t>
        </w:r>
        <w:del w:id="1049" w:author="Perry H Leo" w:date="2023-10-18T12:39:00Z">
          <w:r w:rsidR="00C95940" w:rsidRPr="00D23003" w:rsidDel="009E71E9">
            <w:rPr>
              <w:rStyle w:val="a4"/>
              <w:rFonts w:ascii="Arial" w:eastAsiaTheme="minorEastAsia" w:hAnsi="Arial" w:cs="Arial"/>
              <w:b w:val="0"/>
              <w:color w:val="000000" w:themeColor="text1"/>
              <w:sz w:val="20"/>
              <w:szCs w:val="20"/>
              <w:rPrChange w:id="1050" w:author="Kim Wantae" w:date="2023-10-30T12:59:00Z">
                <w:rPr>
                  <w:rStyle w:val="a4"/>
                  <w:rFonts w:ascii="Arial" w:eastAsiaTheme="minorEastAsia" w:hAnsi="Arial" w:cs="Arial"/>
                  <w:sz w:val="20"/>
                  <w:szCs w:val="20"/>
                </w:rPr>
              </w:rPrChange>
            </w:rPr>
            <w:delText>with</w:delText>
          </w:r>
        </w:del>
      </w:ins>
      <w:ins w:id="1051" w:author="Perry H Leo" w:date="2023-10-18T12:40:00Z">
        <w:r w:rsidR="009E71E9" w:rsidRPr="00D23003">
          <w:rPr>
            <w:rStyle w:val="a4"/>
            <w:rFonts w:ascii="Arial" w:eastAsiaTheme="minorEastAsia" w:hAnsi="Arial" w:cs="Arial"/>
            <w:b w:val="0"/>
            <w:color w:val="000000" w:themeColor="text1"/>
            <w:sz w:val="20"/>
            <w:szCs w:val="20"/>
            <w:rPrChange w:id="1052" w:author="Kim Wantae" w:date="2023-10-30T12:59:00Z">
              <w:rPr>
                <w:rStyle w:val="a4"/>
                <w:rFonts w:ascii="Arial" w:eastAsiaTheme="minorEastAsia" w:hAnsi="Arial" w:cs="Arial"/>
                <w:b w:val="0"/>
                <w:color w:val="FF0000"/>
                <w:sz w:val="20"/>
                <w:szCs w:val="20"/>
              </w:rPr>
            </w:rPrChange>
          </w:rPr>
          <w:t>of the</w:t>
        </w:r>
      </w:ins>
      <w:ins w:id="1053" w:author="PKNU" w:date="2023-09-19T18:18:00Z">
        <w:r w:rsidR="00C95940" w:rsidRPr="00D23003">
          <w:rPr>
            <w:rStyle w:val="a4"/>
            <w:rFonts w:ascii="Arial" w:eastAsiaTheme="minorEastAsia" w:hAnsi="Arial" w:cs="Arial"/>
            <w:b w:val="0"/>
            <w:color w:val="000000" w:themeColor="text1"/>
            <w:sz w:val="20"/>
            <w:szCs w:val="20"/>
            <w:rPrChange w:id="1054" w:author="Kim Wantae" w:date="2023-10-30T12:59:00Z">
              <w:rPr>
                <w:rStyle w:val="a4"/>
                <w:rFonts w:ascii="Arial" w:eastAsiaTheme="minorEastAsia" w:hAnsi="Arial" w:cs="Arial"/>
                <w:sz w:val="20"/>
                <w:szCs w:val="20"/>
              </w:rPr>
            </w:rPrChange>
          </w:rPr>
          <w:t xml:space="preserve"> other.  However, when the TFCD film is formed thicker than the height of the channel, the arrangement of TFCDs</w:t>
        </w:r>
      </w:ins>
      <w:ins w:id="1055" w:author="Eduardo Vitral Freigedo  Rodrigues" w:date="2023-10-05T19:34:00Z">
        <w:r w:rsidR="009E3826" w:rsidRPr="00D23003">
          <w:rPr>
            <w:rStyle w:val="a4"/>
            <w:rFonts w:ascii="Arial" w:eastAsiaTheme="minorEastAsia" w:hAnsi="Arial" w:cs="Arial"/>
            <w:b w:val="0"/>
            <w:color w:val="000000" w:themeColor="text1"/>
            <w:sz w:val="20"/>
            <w:szCs w:val="20"/>
            <w:rPrChange w:id="1056" w:author="Kim Wantae" w:date="2023-10-30T12:59:00Z">
              <w:rPr>
                <w:rStyle w:val="a4"/>
                <w:rFonts w:ascii="Arial" w:eastAsiaTheme="minorEastAsia" w:hAnsi="Arial" w:cs="Arial"/>
                <w:b w:val="0"/>
                <w:color w:val="FF0000"/>
                <w:sz w:val="20"/>
                <w:szCs w:val="20"/>
              </w:rPr>
            </w:rPrChange>
          </w:rPr>
          <w:t>,</w:t>
        </w:r>
      </w:ins>
      <w:ins w:id="1057" w:author="PKNU" w:date="2023-09-19T18:18:00Z">
        <w:r w:rsidR="00C95940" w:rsidRPr="00D23003">
          <w:rPr>
            <w:rStyle w:val="a4"/>
            <w:rFonts w:ascii="Arial" w:eastAsiaTheme="minorEastAsia" w:hAnsi="Arial" w:cs="Arial"/>
            <w:b w:val="0"/>
            <w:color w:val="000000" w:themeColor="text1"/>
            <w:sz w:val="20"/>
            <w:szCs w:val="20"/>
            <w:rPrChange w:id="1058" w:author="Kim Wantae" w:date="2023-10-30T12:59:00Z">
              <w:rPr>
                <w:rStyle w:val="a4"/>
                <w:rFonts w:ascii="Arial" w:eastAsiaTheme="minorEastAsia" w:hAnsi="Arial" w:cs="Arial"/>
                <w:sz w:val="20"/>
                <w:szCs w:val="20"/>
              </w:rPr>
            </w:rPrChange>
          </w:rPr>
          <w:t xml:space="preserve"> formed through planar anchoring-based epitaxial self-assembly of SmA LC molecules along the channel's terrain</w:t>
        </w:r>
      </w:ins>
      <w:ins w:id="1059" w:author="Eduardo Vitral Freigedo  Rodrigues" w:date="2023-10-05T19:34:00Z">
        <w:r w:rsidR="009E3826" w:rsidRPr="00D23003">
          <w:rPr>
            <w:rStyle w:val="a4"/>
            <w:rFonts w:ascii="Arial" w:eastAsiaTheme="minorEastAsia" w:hAnsi="Arial" w:cs="Arial"/>
            <w:b w:val="0"/>
            <w:color w:val="000000" w:themeColor="text1"/>
            <w:sz w:val="20"/>
            <w:szCs w:val="20"/>
            <w:rPrChange w:id="1060" w:author="Kim Wantae" w:date="2023-10-30T12:59:00Z">
              <w:rPr>
                <w:rStyle w:val="a4"/>
                <w:rFonts w:ascii="Arial" w:eastAsiaTheme="minorEastAsia" w:hAnsi="Arial" w:cs="Arial"/>
                <w:b w:val="0"/>
                <w:color w:val="FF0000"/>
                <w:sz w:val="20"/>
                <w:szCs w:val="20"/>
              </w:rPr>
            </w:rPrChange>
          </w:rPr>
          <w:t>,</w:t>
        </w:r>
      </w:ins>
      <w:ins w:id="1061" w:author="PKNU" w:date="2023-09-19T18:18:00Z">
        <w:r w:rsidR="00C95940" w:rsidRPr="00D23003">
          <w:rPr>
            <w:rStyle w:val="a4"/>
            <w:rFonts w:ascii="Arial" w:eastAsiaTheme="minorEastAsia" w:hAnsi="Arial" w:cs="Arial"/>
            <w:b w:val="0"/>
            <w:color w:val="000000" w:themeColor="text1"/>
            <w:sz w:val="20"/>
            <w:szCs w:val="20"/>
            <w:rPrChange w:id="1062" w:author="Kim Wantae" w:date="2023-10-30T12:59:00Z">
              <w:rPr>
                <w:rStyle w:val="a4"/>
                <w:rFonts w:ascii="Arial" w:eastAsiaTheme="minorEastAsia" w:hAnsi="Arial" w:cs="Arial"/>
                <w:sz w:val="20"/>
                <w:szCs w:val="20"/>
              </w:rPr>
            </w:rPrChange>
          </w:rPr>
          <w:t xml:space="preserve"> can exhibit its typical hexagonal array </w:t>
        </w:r>
        <w:del w:id="1063" w:author="Kim Wantae" w:date="2023-10-30T12:59:00Z">
          <w:r w:rsidR="00C95940" w:rsidRPr="00D23003" w:rsidDel="00D23003">
            <w:rPr>
              <w:rStyle w:val="a4"/>
              <w:rFonts w:ascii="Arial" w:eastAsiaTheme="minorEastAsia" w:hAnsi="Arial" w:cs="Arial"/>
              <w:b w:val="0"/>
              <w:color w:val="000000" w:themeColor="text1"/>
              <w:sz w:val="20"/>
              <w:szCs w:val="20"/>
              <w:rPrChange w:id="1064" w:author="Kim Wantae" w:date="2023-10-30T12:59:00Z">
                <w:rPr>
                  <w:rStyle w:val="a4"/>
                  <w:rFonts w:ascii="Arial" w:eastAsiaTheme="minorEastAsia" w:hAnsi="Arial" w:cs="Arial"/>
                  <w:sz w:val="20"/>
                  <w:szCs w:val="20"/>
                </w:rPr>
              </w:rPrChange>
            </w:rPr>
            <w:delText>with</w:delText>
          </w:r>
        </w:del>
      </w:ins>
      <w:ins w:id="1065" w:author="Kim Wantae" w:date="2023-10-30T12:59:00Z">
        <w:r w:rsidR="00D23003" w:rsidRPr="00D23003">
          <w:rPr>
            <w:rStyle w:val="a4"/>
            <w:rFonts w:ascii="Arial" w:eastAsiaTheme="minorEastAsia" w:hAnsi="Arial" w:cs="Arial"/>
            <w:b w:val="0"/>
            <w:color w:val="000000" w:themeColor="text1"/>
            <w:sz w:val="20"/>
            <w:szCs w:val="20"/>
            <w:rPrChange w:id="1066" w:author="Kim Wantae" w:date="2023-10-30T12:59:00Z">
              <w:rPr>
                <w:rStyle w:val="a4"/>
                <w:rFonts w:ascii="Arial" w:eastAsiaTheme="minorEastAsia" w:hAnsi="Arial" w:cs="Arial"/>
                <w:b w:val="0"/>
                <w:color w:val="FF0000"/>
                <w:sz w:val="20"/>
                <w:szCs w:val="20"/>
              </w:rPr>
            </w:rPrChange>
          </w:rPr>
          <w:t>by</w:t>
        </w:r>
      </w:ins>
      <w:ins w:id="1067" w:author="PKNU" w:date="2023-09-19T18:18:00Z">
        <w:r w:rsidR="00C95940" w:rsidRPr="00D23003">
          <w:rPr>
            <w:rStyle w:val="a4"/>
            <w:rFonts w:ascii="Arial" w:eastAsiaTheme="minorEastAsia" w:hAnsi="Arial" w:cs="Arial"/>
            <w:b w:val="0"/>
            <w:color w:val="000000" w:themeColor="text1"/>
            <w:sz w:val="20"/>
            <w:szCs w:val="20"/>
            <w:rPrChange w:id="1068" w:author="Kim Wantae" w:date="2023-10-30T12:59:00Z">
              <w:rPr>
                <w:rStyle w:val="a4"/>
                <w:rFonts w:ascii="Arial" w:eastAsiaTheme="minorEastAsia" w:hAnsi="Arial" w:cs="Arial"/>
                <w:sz w:val="20"/>
                <w:szCs w:val="20"/>
              </w:rPr>
            </w:rPrChange>
          </w:rPr>
          <w:t xml:space="preserve"> connecting the smectic layers in TFCDs (Fig. </w:t>
        </w:r>
      </w:ins>
      <w:ins w:id="1069" w:author="PKNU" w:date="2023-09-20T18:21:00Z">
        <w:r w:rsidR="00897703" w:rsidRPr="00D23003">
          <w:rPr>
            <w:rStyle w:val="a4"/>
            <w:rFonts w:ascii="Arial" w:eastAsiaTheme="minorEastAsia" w:hAnsi="Arial" w:cs="Arial"/>
            <w:b w:val="0"/>
            <w:color w:val="000000" w:themeColor="text1"/>
            <w:sz w:val="20"/>
            <w:szCs w:val="20"/>
            <w:rPrChange w:id="1070" w:author="Kim Wantae" w:date="2023-10-30T12:59:00Z">
              <w:rPr>
                <w:rStyle w:val="a4"/>
                <w:rFonts w:ascii="Arial" w:eastAsiaTheme="minorEastAsia" w:hAnsi="Arial" w:cs="Arial"/>
                <w:b w:val="0"/>
                <w:color w:val="FF0000"/>
                <w:sz w:val="20"/>
                <w:szCs w:val="20"/>
              </w:rPr>
            </w:rPrChange>
          </w:rPr>
          <w:t>5</w:t>
        </w:r>
      </w:ins>
      <w:ins w:id="1071" w:author="PKNU" w:date="2023-09-19T18:18:00Z">
        <w:r w:rsidR="00C95940" w:rsidRPr="00D23003">
          <w:rPr>
            <w:rStyle w:val="a4"/>
            <w:rFonts w:ascii="Arial" w:eastAsiaTheme="minorEastAsia" w:hAnsi="Arial" w:cs="Arial"/>
            <w:b w:val="0"/>
            <w:color w:val="000000" w:themeColor="text1"/>
            <w:sz w:val="20"/>
            <w:szCs w:val="20"/>
            <w:rPrChange w:id="1072" w:author="Kim Wantae" w:date="2023-10-30T12:59:00Z">
              <w:rPr>
                <w:rStyle w:val="a4"/>
                <w:rFonts w:ascii="Arial" w:eastAsiaTheme="minorEastAsia" w:hAnsi="Arial" w:cs="Arial"/>
                <w:sz w:val="20"/>
                <w:szCs w:val="20"/>
              </w:rPr>
            </w:rPrChange>
          </w:rPr>
          <w:t>a). In the microchannel, the centers of TFCDs are positioned along</w:t>
        </w:r>
      </w:ins>
      <w:ins w:id="1073" w:author="Eduardo Vitral Freigedo  Rodrigues" w:date="2023-10-05T19:43:00Z">
        <w:r w:rsidR="009E3826" w:rsidRPr="00D23003">
          <w:rPr>
            <w:rStyle w:val="a4"/>
            <w:rFonts w:ascii="Arial" w:eastAsiaTheme="minorEastAsia" w:hAnsi="Arial" w:cs="Arial"/>
            <w:b w:val="0"/>
            <w:color w:val="000000" w:themeColor="text1"/>
            <w:sz w:val="20"/>
            <w:szCs w:val="20"/>
            <w:rPrChange w:id="1074" w:author="Kim Wantae" w:date="2023-10-30T12:59:00Z">
              <w:rPr>
                <w:rStyle w:val="a4"/>
                <w:rFonts w:ascii="Arial" w:eastAsiaTheme="minorEastAsia" w:hAnsi="Arial" w:cs="Arial"/>
                <w:b w:val="0"/>
                <w:color w:val="FF0000"/>
                <w:sz w:val="20"/>
                <w:szCs w:val="20"/>
              </w:rPr>
            </w:rPrChange>
          </w:rPr>
          <w:t xml:space="preserve"> </w:t>
        </w:r>
      </w:ins>
      <w:ins w:id="1075" w:author="Eduardo Vitral Freigedo  Rodrigues" w:date="2023-10-05T19:42:00Z">
        <w:r w:rsidR="009E3826" w:rsidRPr="00D23003">
          <w:rPr>
            <w:rStyle w:val="a4"/>
            <w:rFonts w:ascii="Arial" w:eastAsiaTheme="minorEastAsia" w:hAnsi="Arial" w:cs="Arial"/>
            <w:b w:val="0"/>
            <w:color w:val="000000" w:themeColor="text1"/>
            <w:sz w:val="20"/>
            <w:szCs w:val="20"/>
            <w:rPrChange w:id="1076" w:author="Kim Wantae" w:date="2023-10-30T12:59:00Z">
              <w:rPr>
                <w:rStyle w:val="a4"/>
                <w:rFonts w:ascii="Arial" w:eastAsiaTheme="minorEastAsia" w:hAnsi="Arial" w:cs="Arial"/>
                <w:b w:val="0"/>
                <w:color w:val="FF0000"/>
                <w:sz w:val="20"/>
                <w:szCs w:val="20"/>
              </w:rPr>
            </w:rPrChange>
          </w:rPr>
          <w:t xml:space="preserve">its main </w:t>
        </w:r>
      </w:ins>
      <w:ins w:id="1077" w:author="Eduardo Vitral Freigedo  Rodrigues" w:date="2023-10-05T19:43:00Z">
        <w:r w:rsidR="009E3826" w:rsidRPr="00D23003">
          <w:rPr>
            <w:rStyle w:val="a4"/>
            <w:rFonts w:ascii="Arial" w:eastAsiaTheme="minorEastAsia" w:hAnsi="Arial" w:cs="Arial"/>
            <w:b w:val="0"/>
            <w:color w:val="000000" w:themeColor="text1"/>
            <w:sz w:val="20"/>
            <w:szCs w:val="20"/>
            <w:rPrChange w:id="1078" w:author="Kim Wantae" w:date="2023-10-30T12:59:00Z">
              <w:rPr>
                <w:rStyle w:val="a4"/>
                <w:rFonts w:ascii="Arial" w:eastAsiaTheme="minorEastAsia" w:hAnsi="Arial" w:cs="Arial"/>
                <w:b w:val="0"/>
                <w:color w:val="FF0000"/>
                <w:sz w:val="20"/>
                <w:szCs w:val="20"/>
              </w:rPr>
            </w:rPrChange>
          </w:rPr>
          <w:t>direction</w:t>
        </w:r>
      </w:ins>
      <w:ins w:id="1079" w:author="PKNU" w:date="2023-09-19T18:18:00Z">
        <w:del w:id="1080" w:author="Eduardo Vitral Freigedo  Rodrigues" w:date="2023-10-05T19:42:00Z">
          <w:r w:rsidR="00C95940" w:rsidRPr="00D23003" w:rsidDel="009E3826">
            <w:rPr>
              <w:rStyle w:val="a4"/>
              <w:rFonts w:ascii="Arial" w:eastAsiaTheme="minorEastAsia" w:hAnsi="Arial" w:cs="Arial"/>
              <w:b w:val="0"/>
              <w:color w:val="000000" w:themeColor="text1"/>
              <w:sz w:val="20"/>
              <w:szCs w:val="20"/>
              <w:rPrChange w:id="1081" w:author="Kim Wantae" w:date="2023-10-30T12:59:00Z">
                <w:rPr>
                  <w:rStyle w:val="a4"/>
                  <w:rFonts w:ascii="Arial" w:eastAsiaTheme="minorEastAsia" w:hAnsi="Arial" w:cs="Arial"/>
                  <w:sz w:val="20"/>
                  <w:szCs w:val="20"/>
                </w:rPr>
              </w:rPrChange>
            </w:rPr>
            <w:delText xml:space="preserve"> the channels</w:delText>
          </w:r>
        </w:del>
        <w:r w:rsidR="00C95940" w:rsidRPr="00D23003">
          <w:rPr>
            <w:rStyle w:val="a4"/>
            <w:rFonts w:ascii="Arial" w:eastAsiaTheme="minorEastAsia" w:hAnsi="Arial" w:cs="Arial"/>
            <w:b w:val="0"/>
            <w:color w:val="000000" w:themeColor="text1"/>
            <w:sz w:val="20"/>
            <w:szCs w:val="20"/>
            <w:rPrChange w:id="1082" w:author="Kim Wantae" w:date="2023-10-30T12:59:00Z">
              <w:rPr>
                <w:rStyle w:val="a4"/>
                <w:rFonts w:ascii="Arial" w:eastAsiaTheme="minorEastAsia" w:hAnsi="Arial" w:cs="Arial"/>
                <w:sz w:val="20"/>
                <w:szCs w:val="20"/>
              </w:rPr>
            </w:rPrChange>
          </w:rPr>
          <w:t xml:space="preserve"> and arranged in a staggered manner with respect to adjacent channels, resulting in the formation of a hexagonal array</w:t>
        </w:r>
      </w:ins>
      <w:ins w:id="1083" w:author="DS.KIM" w:date="2023-09-20T22:27:00Z">
        <w:r w:rsidR="00FD47BF" w:rsidRPr="00D23003">
          <w:rPr>
            <w:rStyle w:val="a4"/>
            <w:rFonts w:ascii="Arial" w:eastAsiaTheme="minorEastAsia" w:hAnsi="Arial" w:cs="Arial"/>
            <w:b w:val="0"/>
            <w:color w:val="000000" w:themeColor="text1"/>
            <w:sz w:val="20"/>
            <w:szCs w:val="20"/>
            <w:rPrChange w:id="1084" w:author="Kim Wantae" w:date="2023-10-30T12:59:00Z">
              <w:rPr>
                <w:rStyle w:val="a4"/>
                <w:rFonts w:ascii="Arial" w:eastAsiaTheme="minorEastAsia" w:hAnsi="Arial" w:cs="Arial"/>
                <w:b w:val="0"/>
                <w:color w:val="FF0000"/>
                <w:sz w:val="20"/>
                <w:szCs w:val="20"/>
              </w:rPr>
            </w:rPrChange>
          </w:rPr>
          <w:t xml:space="preserve"> over the channels</w:t>
        </w:r>
      </w:ins>
      <w:ins w:id="1085" w:author="PKNU" w:date="2023-09-19T18:18:00Z">
        <w:r w:rsidR="00C95940" w:rsidRPr="00D23003">
          <w:rPr>
            <w:rStyle w:val="a4"/>
            <w:rFonts w:ascii="Arial" w:eastAsiaTheme="minorEastAsia" w:hAnsi="Arial" w:cs="Arial"/>
            <w:b w:val="0"/>
            <w:color w:val="000000" w:themeColor="text1"/>
            <w:sz w:val="20"/>
            <w:szCs w:val="20"/>
            <w:rPrChange w:id="1086" w:author="Kim Wantae" w:date="2023-10-30T12:59:00Z">
              <w:rPr>
                <w:rStyle w:val="a4"/>
                <w:rFonts w:ascii="Arial" w:eastAsiaTheme="minorEastAsia" w:hAnsi="Arial" w:cs="Arial"/>
                <w:sz w:val="20"/>
                <w:szCs w:val="20"/>
              </w:rPr>
            </w:rPrChange>
          </w:rPr>
          <w:t xml:space="preserve">. Interestingly, as shown in SEM images (Fig. </w:t>
        </w:r>
      </w:ins>
      <w:ins w:id="1087" w:author="PKNU" w:date="2023-09-20T18:21:00Z">
        <w:r w:rsidR="00897703" w:rsidRPr="00D23003">
          <w:rPr>
            <w:rStyle w:val="a4"/>
            <w:rFonts w:ascii="Arial" w:eastAsiaTheme="minorEastAsia" w:hAnsi="Arial" w:cs="Arial"/>
            <w:b w:val="0"/>
            <w:color w:val="000000" w:themeColor="text1"/>
            <w:sz w:val="20"/>
            <w:szCs w:val="20"/>
            <w:rPrChange w:id="1088" w:author="Kim Wantae" w:date="2023-10-30T12:59:00Z">
              <w:rPr>
                <w:rStyle w:val="a4"/>
                <w:rFonts w:ascii="Arial" w:eastAsiaTheme="minorEastAsia" w:hAnsi="Arial" w:cs="Arial"/>
                <w:b w:val="0"/>
                <w:color w:val="FF0000"/>
                <w:sz w:val="20"/>
                <w:szCs w:val="20"/>
              </w:rPr>
            </w:rPrChange>
          </w:rPr>
          <w:t>5b</w:t>
        </w:r>
      </w:ins>
      <w:ins w:id="1089" w:author="PKNU" w:date="2023-09-19T18:18:00Z">
        <w:r w:rsidR="00C95940" w:rsidRPr="00D23003">
          <w:rPr>
            <w:rStyle w:val="a4"/>
            <w:rFonts w:ascii="Arial" w:eastAsiaTheme="minorEastAsia" w:hAnsi="Arial" w:cs="Arial"/>
            <w:b w:val="0"/>
            <w:color w:val="000000" w:themeColor="text1"/>
            <w:sz w:val="20"/>
            <w:szCs w:val="20"/>
            <w:rPrChange w:id="1090" w:author="Kim Wantae" w:date="2023-10-30T12:59:00Z">
              <w:rPr>
                <w:rStyle w:val="a4"/>
                <w:rFonts w:ascii="Arial" w:eastAsiaTheme="minorEastAsia" w:hAnsi="Arial" w:cs="Arial"/>
                <w:sz w:val="20"/>
                <w:szCs w:val="20"/>
              </w:rPr>
            </w:rPrChange>
          </w:rPr>
          <w:t xml:space="preserve">) and the corresponding schematic sketches (Fig. </w:t>
        </w:r>
      </w:ins>
      <w:ins w:id="1091" w:author="PKNU" w:date="2023-09-20T18:21:00Z">
        <w:r w:rsidR="00897703" w:rsidRPr="00D23003">
          <w:rPr>
            <w:rStyle w:val="a4"/>
            <w:rFonts w:ascii="Arial" w:eastAsiaTheme="minorEastAsia" w:hAnsi="Arial" w:cs="Arial"/>
            <w:b w:val="0"/>
            <w:color w:val="000000" w:themeColor="text1"/>
            <w:sz w:val="20"/>
            <w:szCs w:val="20"/>
            <w:rPrChange w:id="1092" w:author="Kim Wantae" w:date="2023-10-30T12:59:00Z">
              <w:rPr>
                <w:rStyle w:val="a4"/>
                <w:rFonts w:ascii="Arial" w:eastAsiaTheme="minorEastAsia" w:hAnsi="Arial" w:cs="Arial"/>
                <w:b w:val="0"/>
                <w:color w:val="FF0000"/>
                <w:sz w:val="20"/>
                <w:szCs w:val="20"/>
              </w:rPr>
            </w:rPrChange>
          </w:rPr>
          <w:t>5</w:t>
        </w:r>
      </w:ins>
      <w:ins w:id="1093" w:author="PKNU" w:date="2023-09-19T18:18:00Z">
        <w:r w:rsidR="00C95940" w:rsidRPr="00D23003">
          <w:rPr>
            <w:rStyle w:val="a4"/>
            <w:rFonts w:ascii="Arial" w:eastAsiaTheme="minorEastAsia" w:hAnsi="Arial" w:cs="Arial"/>
            <w:b w:val="0"/>
            <w:color w:val="000000" w:themeColor="text1"/>
            <w:sz w:val="20"/>
            <w:szCs w:val="20"/>
            <w:rPrChange w:id="1094" w:author="Kim Wantae" w:date="2023-10-30T12:59:00Z">
              <w:rPr>
                <w:rStyle w:val="a4"/>
                <w:rFonts w:ascii="Arial" w:eastAsiaTheme="minorEastAsia" w:hAnsi="Arial" w:cs="Arial"/>
                <w:sz w:val="20"/>
                <w:szCs w:val="20"/>
              </w:rPr>
            </w:rPrChange>
          </w:rPr>
          <w:t xml:space="preserve">c), the </w:t>
        </w:r>
        <w:del w:id="1095" w:author="Kim Wantae" w:date="2023-10-04T15:06:00Z">
          <w:r w:rsidR="00C95940" w:rsidRPr="00D23003" w:rsidDel="001A7FAD">
            <w:rPr>
              <w:rStyle w:val="a4"/>
              <w:rFonts w:ascii="Arial" w:eastAsiaTheme="minorEastAsia" w:hAnsi="Arial" w:cs="Arial"/>
              <w:b w:val="0"/>
              <w:color w:val="000000" w:themeColor="text1"/>
              <w:sz w:val="20"/>
              <w:szCs w:val="20"/>
              <w:rPrChange w:id="1096" w:author="Kim Wantae" w:date="2023-10-30T12:59:00Z">
                <w:rPr>
                  <w:rStyle w:val="a4"/>
                  <w:rFonts w:ascii="Arial" w:eastAsiaTheme="minorEastAsia" w:hAnsi="Arial" w:cs="Arial"/>
                  <w:sz w:val="20"/>
                  <w:szCs w:val="20"/>
                </w:rPr>
              </w:rPrChange>
            </w:rPr>
            <w:delText>sinter</w:delText>
          </w:r>
        </w:del>
      </w:ins>
      <w:ins w:id="1097" w:author="Kim Wantae" w:date="2023-10-04T15:06:00Z">
        <w:r w:rsidR="001A7FAD" w:rsidRPr="00D23003">
          <w:rPr>
            <w:rStyle w:val="a4"/>
            <w:rFonts w:ascii="Arial" w:eastAsiaTheme="minorEastAsia" w:hAnsi="Arial" w:cs="Arial"/>
            <w:b w:val="0"/>
            <w:color w:val="000000" w:themeColor="text1"/>
            <w:sz w:val="20"/>
            <w:szCs w:val="20"/>
            <w:rPrChange w:id="1098" w:author="Kim Wantae" w:date="2023-10-30T12:59:00Z">
              <w:rPr>
                <w:rStyle w:val="a4"/>
                <w:rFonts w:ascii="Arial" w:eastAsiaTheme="minorEastAsia" w:hAnsi="Arial" w:cs="Arial"/>
                <w:b w:val="0"/>
                <w:color w:val="FF0000"/>
                <w:sz w:val="20"/>
                <w:szCs w:val="20"/>
              </w:rPr>
            </w:rPrChange>
          </w:rPr>
          <w:t>anneal</w:t>
        </w:r>
      </w:ins>
      <w:ins w:id="1099" w:author="PKNU" w:date="2023-09-19T18:18:00Z">
        <w:r w:rsidR="00C95940" w:rsidRPr="00D23003">
          <w:rPr>
            <w:rStyle w:val="a4"/>
            <w:rFonts w:ascii="Arial" w:eastAsiaTheme="minorEastAsia" w:hAnsi="Arial" w:cs="Arial"/>
            <w:b w:val="0"/>
            <w:color w:val="000000" w:themeColor="text1"/>
            <w:sz w:val="20"/>
            <w:szCs w:val="20"/>
            <w:rPrChange w:id="1100" w:author="Kim Wantae" w:date="2023-10-30T12:59:00Z">
              <w:rPr>
                <w:rStyle w:val="a4"/>
                <w:rFonts w:ascii="Arial" w:eastAsiaTheme="minorEastAsia" w:hAnsi="Arial" w:cs="Arial"/>
                <w:sz w:val="20"/>
                <w:szCs w:val="20"/>
              </w:rPr>
            </w:rPrChange>
          </w:rPr>
          <w:t xml:space="preserve">ed structures of the TFCDs in the channel are considerably different from that of TFCDs on </w:t>
        </w:r>
        <w:del w:id="1101" w:author="Perry H Leo" w:date="2023-10-18T12:41:00Z">
          <w:r w:rsidR="00C95940" w:rsidRPr="00D23003" w:rsidDel="00EB599A">
            <w:rPr>
              <w:rStyle w:val="a4"/>
              <w:rFonts w:ascii="Arial" w:eastAsiaTheme="minorEastAsia" w:hAnsi="Arial" w:cs="Arial"/>
              <w:b w:val="0"/>
              <w:color w:val="000000" w:themeColor="text1"/>
              <w:sz w:val="20"/>
              <w:szCs w:val="20"/>
              <w:rPrChange w:id="1102" w:author="Kim Wantae" w:date="2023-10-30T12:59:00Z">
                <w:rPr>
                  <w:rStyle w:val="a4"/>
                  <w:rFonts w:ascii="Arial" w:eastAsiaTheme="minorEastAsia" w:hAnsi="Arial" w:cs="Arial"/>
                  <w:sz w:val="20"/>
                  <w:szCs w:val="20"/>
                </w:rPr>
              </w:rPrChange>
            </w:rPr>
            <w:delText>the</w:delText>
          </w:r>
        </w:del>
      </w:ins>
      <w:ins w:id="1103" w:author="Perry H Leo" w:date="2023-10-18T12:41:00Z">
        <w:r w:rsidR="00EB599A" w:rsidRPr="00D23003">
          <w:rPr>
            <w:rStyle w:val="a4"/>
            <w:rFonts w:ascii="Arial" w:eastAsiaTheme="minorEastAsia" w:hAnsi="Arial" w:cs="Arial"/>
            <w:b w:val="0"/>
            <w:color w:val="000000" w:themeColor="text1"/>
            <w:sz w:val="20"/>
            <w:szCs w:val="20"/>
            <w:rPrChange w:id="1104" w:author="Kim Wantae" w:date="2023-10-30T12:59:00Z">
              <w:rPr>
                <w:rStyle w:val="a4"/>
                <w:rFonts w:ascii="Arial" w:eastAsiaTheme="minorEastAsia" w:hAnsi="Arial" w:cs="Arial"/>
                <w:b w:val="0"/>
                <w:color w:val="FF0000"/>
                <w:sz w:val="20"/>
                <w:szCs w:val="20"/>
              </w:rPr>
            </w:rPrChange>
          </w:rPr>
          <w:t>a</w:t>
        </w:r>
      </w:ins>
      <w:ins w:id="1105" w:author="PKNU" w:date="2023-09-19T18:18:00Z">
        <w:r w:rsidR="00C95940" w:rsidRPr="00D23003">
          <w:rPr>
            <w:rStyle w:val="a4"/>
            <w:rFonts w:ascii="Arial" w:eastAsiaTheme="minorEastAsia" w:hAnsi="Arial" w:cs="Arial"/>
            <w:b w:val="0"/>
            <w:color w:val="000000" w:themeColor="text1"/>
            <w:sz w:val="20"/>
            <w:szCs w:val="20"/>
            <w:rPrChange w:id="1106" w:author="Kim Wantae" w:date="2023-10-30T12:59:00Z">
              <w:rPr>
                <w:rStyle w:val="a4"/>
                <w:rFonts w:ascii="Arial" w:eastAsiaTheme="minorEastAsia" w:hAnsi="Arial" w:cs="Arial"/>
                <w:sz w:val="20"/>
                <w:szCs w:val="20"/>
              </w:rPr>
            </w:rPrChange>
          </w:rPr>
          <w:t xml:space="preserve"> flat </w:t>
        </w:r>
        <w:del w:id="1107" w:author="Perry H Leo" w:date="2023-10-18T12:41:00Z">
          <w:r w:rsidR="00C95940" w:rsidRPr="00D23003" w:rsidDel="00EB599A">
            <w:rPr>
              <w:rStyle w:val="a4"/>
              <w:rFonts w:ascii="Arial" w:eastAsiaTheme="minorEastAsia" w:hAnsi="Arial" w:cs="Arial"/>
              <w:b w:val="0"/>
              <w:color w:val="000000" w:themeColor="text1"/>
              <w:sz w:val="20"/>
              <w:szCs w:val="20"/>
              <w:rPrChange w:id="1108" w:author="Kim Wantae" w:date="2023-10-30T12:59:00Z">
                <w:rPr>
                  <w:rStyle w:val="a4"/>
                  <w:rFonts w:ascii="Arial" w:eastAsiaTheme="minorEastAsia" w:hAnsi="Arial" w:cs="Arial"/>
                  <w:sz w:val="20"/>
                  <w:szCs w:val="20"/>
                </w:rPr>
              </w:rPrChange>
            </w:rPr>
            <w:delText>one</w:delText>
          </w:r>
        </w:del>
      </w:ins>
      <w:ins w:id="1109" w:author="Perry H Leo" w:date="2023-10-18T12:41:00Z">
        <w:r w:rsidR="00EB599A" w:rsidRPr="00D23003">
          <w:rPr>
            <w:rStyle w:val="a4"/>
            <w:rFonts w:ascii="Arial" w:eastAsiaTheme="minorEastAsia" w:hAnsi="Arial" w:cs="Arial"/>
            <w:b w:val="0"/>
            <w:color w:val="000000" w:themeColor="text1"/>
            <w:sz w:val="20"/>
            <w:szCs w:val="20"/>
            <w:rPrChange w:id="1110" w:author="Kim Wantae" w:date="2023-10-30T12:59:00Z">
              <w:rPr>
                <w:rStyle w:val="a4"/>
                <w:rFonts w:ascii="Arial" w:eastAsiaTheme="minorEastAsia" w:hAnsi="Arial" w:cs="Arial"/>
                <w:b w:val="0"/>
                <w:color w:val="FF0000"/>
                <w:sz w:val="20"/>
                <w:szCs w:val="20"/>
              </w:rPr>
            </w:rPrChange>
          </w:rPr>
          <w:t>substrate</w:t>
        </w:r>
      </w:ins>
      <w:ins w:id="1111" w:author="PKNU" w:date="2023-09-19T18:18:00Z">
        <w:r w:rsidR="00C95940" w:rsidRPr="00D23003">
          <w:rPr>
            <w:rStyle w:val="a4"/>
            <w:rFonts w:ascii="Arial" w:eastAsiaTheme="minorEastAsia" w:hAnsi="Arial" w:cs="Arial"/>
            <w:b w:val="0"/>
            <w:color w:val="000000" w:themeColor="text1"/>
            <w:sz w:val="20"/>
            <w:szCs w:val="20"/>
            <w:rPrChange w:id="1112" w:author="Kim Wantae" w:date="2023-10-30T12:59:00Z">
              <w:rPr>
                <w:rStyle w:val="a4"/>
                <w:rFonts w:ascii="Arial" w:eastAsiaTheme="minorEastAsia" w:hAnsi="Arial" w:cs="Arial"/>
                <w:sz w:val="20"/>
                <w:szCs w:val="20"/>
              </w:rPr>
            </w:rPrChange>
          </w:rPr>
          <w:t xml:space="preserve"> (Fig. 1c and Fig. S</w:t>
        </w:r>
      </w:ins>
      <w:ins w:id="1113" w:author="DS.KIM" w:date="2023-09-20T22:28:00Z">
        <w:r w:rsidR="00FD47BF" w:rsidRPr="00D23003">
          <w:rPr>
            <w:rStyle w:val="a4"/>
            <w:rFonts w:ascii="Arial" w:eastAsiaTheme="minorEastAsia" w:hAnsi="Arial" w:cs="Arial"/>
            <w:b w:val="0"/>
            <w:color w:val="000000" w:themeColor="text1"/>
            <w:sz w:val="20"/>
            <w:szCs w:val="20"/>
            <w:rPrChange w:id="1114" w:author="Kim Wantae" w:date="2023-10-30T12:59:00Z">
              <w:rPr>
                <w:rStyle w:val="a4"/>
                <w:rFonts w:ascii="Arial" w:eastAsiaTheme="minorEastAsia" w:hAnsi="Arial" w:cs="Arial"/>
                <w:b w:val="0"/>
                <w:color w:val="FF0000"/>
                <w:sz w:val="20"/>
                <w:szCs w:val="20"/>
              </w:rPr>
            </w:rPrChange>
          </w:rPr>
          <w:t>3</w:t>
        </w:r>
      </w:ins>
      <w:ins w:id="1115" w:author="PKNU" w:date="2023-09-19T18:18:00Z">
        <w:del w:id="1116" w:author="DS.KIM" w:date="2023-09-20T22:28:00Z">
          <w:r w:rsidR="00C95940" w:rsidRPr="00D23003" w:rsidDel="00FD47BF">
            <w:rPr>
              <w:rStyle w:val="a4"/>
              <w:rFonts w:ascii="Arial" w:eastAsiaTheme="minorEastAsia" w:hAnsi="Arial" w:cs="Arial"/>
              <w:b w:val="0"/>
              <w:color w:val="000000" w:themeColor="text1"/>
              <w:sz w:val="20"/>
              <w:szCs w:val="20"/>
              <w:rPrChange w:id="1117" w:author="Kim Wantae" w:date="2023-10-30T12:59:00Z">
                <w:rPr>
                  <w:rStyle w:val="a4"/>
                  <w:rFonts w:ascii="Arial" w:eastAsiaTheme="minorEastAsia" w:hAnsi="Arial" w:cs="Arial"/>
                  <w:sz w:val="20"/>
                  <w:szCs w:val="20"/>
                </w:rPr>
              </w:rPrChange>
            </w:rPr>
            <w:delText>4</w:delText>
          </w:r>
        </w:del>
        <w:r w:rsidR="00C95940" w:rsidRPr="00D23003">
          <w:rPr>
            <w:rStyle w:val="a4"/>
            <w:rFonts w:ascii="Arial" w:eastAsiaTheme="minorEastAsia" w:hAnsi="Arial" w:cs="Arial"/>
            <w:b w:val="0"/>
            <w:color w:val="000000" w:themeColor="text1"/>
            <w:sz w:val="20"/>
            <w:szCs w:val="20"/>
            <w:rPrChange w:id="1118" w:author="Kim Wantae" w:date="2023-10-30T12:59:00Z">
              <w:rPr>
                <w:rStyle w:val="a4"/>
                <w:rFonts w:ascii="Arial" w:eastAsiaTheme="minorEastAsia" w:hAnsi="Arial" w:cs="Arial"/>
                <w:sz w:val="20"/>
                <w:szCs w:val="20"/>
              </w:rPr>
            </w:rPrChange>
          </w:rPr>
          <w:t xml:space="preserve">), in which the hemicylindrical patterns is seemingly elongated perpendicular to the channel while the concentric patterns of the hemicylinders are revealed on the flat substrate. Concentrating on a single TFCD in the channel, initially it shows concentric patterns of the hemicylinders, which is highly similar to the patterns on flat substrate. With further </w:t>
        </w:r>
        <w:del w:id="1119" w:author="Kim Wantae" w:date="2023-10-04T15:06:00Z">
          <w:r w:rsidR="00C95940" w:rsidRPr="00D23003" w:rsidDel="001A7FAD">
            <w:rPr>
              <w:rStyle w:val="a4"/>
              <w:rFonts w:ascii="Arial" w:eastAsiaTheme="minorEastAsia" w:hAnsi="Arial" w:cs="Arial"/>
              <w:b w:val="0"/>
              <w:color w:val="000000" w:themeColor="text1"/>
              <w:sz w:val="20"/>
              <w:szCs w:val="20"/>
              <w:rPrChange w:id="1120" w:author="Kim Wantae" w:date="2023-10-30T12:59:00Z">
                <w:rPr>
                  <w:rStyle w:val="a4"/>
                  <w:rFonts w:ascii="Arial" w:eastAsiaTheme="minorEastAsia" w:hAnsi="Arial" w:cs="Arial"/>
                  <w:sz w:val="20"/>
                  <w:szCs w:val="20"/>
                </w:rPr>
              </w:rPrChange>
            </w:rPr>
            <w:delText>sinter</w:delText>
          </w:r>
        </w:del>
      </w:ins>
      <w:ins w:id="1121" w:author="Kim Wantae" w:date="2023-10-04T15:06:00Z">
        <w:r w:rsidR="001A7FAD" w:rsidRPr="00D23003">
          <w:rPr>
            <w:rStyle w:val="a4"/>
            <w:rFonts w:ascii="Arial" w:eastAsiaTheme="minorEastAsia" w:hAnsi="Arial" w:cs="Arial"/>
            <w:b w:val="0"/>
            <w:color w:val="000000" w:themeColor="text1"/>
            <w:sz w:val="20"/>
            <w:szCs w:val="20"/>
            <w:rPrChange w:id="1122" w:author="Kim Wantae" w:date="2023-10-30T12:59:00Z">
              <w:rPr>
                <w:rStyle w:val="a4"/>
                <w:rFonts w:ascii="Arial" w:eastAsiaTheme="minorEastAsia" w:hAnsi="Arial" w:cs="Arial"/>
                <w:b w:val="0"/>
                <w:color w:val="FF0000"/>
                <w:sz w:val="20"/>
                <w:szCs w:val="20"/>
              </w:rPr>
            </w:rPrChange>
          </w:rPr>
          <w:t>anneal</w:t>
        </w:r>
      </w:ins>
      <w:ins w:id="1123" w:author="PKNU" w:date="2023-09-19T18:18:00Z">
        <w:r w:rsidR="00C95940" w:rsidRPr="00D23003">
          <w:rPr>
            <w:rStyle w:val="a4"/>
            <w:rFonts w:ascii="Arial" w:eastAsiaTheme="minorEastAsia" w:hAnsi="Arial" w:cs="Arial"/>
            <w:b w:val="0"/>
            <w:color w:val="000000" w:themeColor="text1"/>
            <w:sz w:val="20"/>
            <w:szCs w:val="20"/>
            <w:rPrChange w:id="1124" w:author="Kim Wantae" w:date="2023-10-30T12:59:00Z">
              <w:rPr>
                <w:rStyle w:val="a4"/>
                <w:rFonts w:ascii="Arial" w:eastAsiaTheme="minorEastAsia" w:hAnsi="Arial" w:cs="Arial"/>
                <w:sz w:val="20"/>
                <w:szCs w:val="20"/>
              </w:rPr>
            </w:rPrChange>
          </w:rPr>
          <w:t xml:space="preserve">ing, the hemicylinders are seemingly transformed into elongated patterns across the width of channel (Fig. </w:t>
        </w:r>
      </w:ins>
      <w:ins w:id="1125" w:author="PKNU" w:date="2023-09-20T18:22:00Z">
        <w:r w:rsidR="00897703" w:rsidRPr="00D23003">
          <w:rPr>
            <w:rStyle w:val="a4"/>
            <w:rFonts w:ascii="Arial" w:eastAsiaTheme="minorEastAsia" w:hAnsi="Arial" w:cs="Arial"/>
            <w:b w:val="0"/>
            <w:color w:val="000000" w:themeColor="text1"/>
            <w:sz w:val="20"/>
            <w:szCs w:val="20"/>
            <w:rPrChange w:id="1126" w:author="Kim Wantae" w:date="2023-10-30T12:59:00Z">
              <w:rPr>
                <w:rStyle w:val="a4"/>
                <w:rFonts w:ascii="Arial" w:eastAsiaTheme="minorEastAsia" w:hAnsi="Arial" w:cs="Arial"/>
                <w:b w:val="0"/>
                <w:color w:val="FF0000"/>
                <w:sz w:val="20"/>
                <w:szCs w:val="20"/>
              </w:rPr>
            </w:rPrChange>
          </w:rPr>
          <w:t>5</w:t>
        </w:r>
      </w:ins>
      <w:ins w:id="1127" w:author="PKNU" w:date="2023-09-19T18:18:00Z">
        <w:r w:rsidR="00C95940" w:rsidRPr="00D23003">
          <w:rPr>
            <w:rStyle w:val="a4"/>
            <w:rFonts w:ascii="Arial" w:eastAsiaTheme="minorEastAsia" w:hAnsi="Arial" w:cs="Arial"/>
            <w:b w:val="0"/>
            <w:color w:val="000000" w:themeColor="text1"/>
            <w:sz w:val="20"/>
            <w:szCs w:val="20"/>
            <w:rPrChange w:id="1128" w:author="Kim Wantae" w:date="2023-10-30T12:59:00Z">
              <w:rPr>
                <w:rStyle w:val="a4"/>
                <w:rFonts w:ascii="Arial" w:eastAsiaTheme="minorEastAsia" w:hAnsi="Arial" w:cs="Arial"/>
                <w:sz w:val="20"/>
                <w:szCs w:val="20"/>
              </w:rPr>
            </w:rPrChange>
          </w:rPr>
          <w:t xml:space="preserve">d). </w:t>
        </w:r>
      </w:ins>
    </w:p>
    <w:p w14:paraId="15D4804F" w14:textId="11E0F5BE" w:rsidR="00520656" w:rsidRPr="00D23003" w:rsidDel="00D97F16" w:rsidRDefault="00C95940" w:rsidP="000C7B84">
      <w:pPr>
        <w:pStyle w:val="a3"/>
        <w:ind w:left="200" w:right="200" w:firstLineChars="50" w:firstLine="100"/>
        <w:jc w:val="both"/>
        <w:rPr>
          <w:ins w:id="1129" w:author="Eduardo Vitral Freigedo  Rodrigues" w:date="2023-10-05T20:03:00Z"/>
          <w:del w:id="1130" w:author="Vitral Freigedo, Eduardo" w:date="2023-10-05T21:19:00Z"/>
          <w:rStyle w:val="a4"/>
          <w:rFonts w:ascii="Arial" w:eastAsiaTheme="minorEastAsia" w:hAnsi="Arial" w:cs="Arial"/>
          <w:b w:val="0"/>
          <w:color w:val="000000" w:themeColor="text1"/>
          <w:sz w:val="20"/>
          <w:szCs w:val="20"/>
          <w:rPrChange w:id="1131" w:author="Kim Wantae" w:date="2023-10-30T12:59:00Z">
            <w:rPr>
              <w:ins w:id="1132" w:author="Eduardo Vitral Freigedo  Rodrigues" w:date="2023-10-05T20:03:00Z"/>
              <w:del w:id="1133" w:author="Vitral Freigedo, Eduardo" w:date="2023-10-05T21:19:00Z"/>
              <w:rStyle w:val="a4"/>
              <w:rFonts w:ascii="Arial" w:eastAsiaTheme="minorEastAsia" w:hAnsi="Arial" w:cs="Arial"/>
              <w:b w:val="0"/>
              <w:color w:val="FF0000"/>
              <w:sz w:val="20"/>
              <w:szCs w:val="20"/>
            </w:rPr>
          </w:rPrChange>
        </w:rPr>
      </w:pPr>
      <w:ins w:id="1134" w:author="PKNU" w:date="2023-09-19T18:18:00Z">
        <w:r w:rsidRPr="00D23003">
          <w:rPr>
            <w:rStyle w:val="a4"/>
            <w:rFonts w:ascii="Arial" w:hAnsi="Arial" w:cs="Arial"/>
            <w:b w:val="0"/>
            <w:color w:val="000000" w:themeColor="text1"/>
            <w:sz w:val="20"/>
            <w:szCs w:val="20"/>
            <w:rPrChange w:id="1135" w:author="Kim Wantae" w:date="2023-10-30T12:59:00Z">
              <w:rPr>
                <w:rStyle w:val="a4"/>
                <w:rFonts w:ascii="Arial" w:hAnsi="Arial" w:cs="Arial"/>
                <w:szCs w:val="20"/>
              </w:rPr>
            </w:rPrChange>
          </w:rPr>
          <w:t xml:space="preserve">Simulation </w:t>
        </w:r>
        <w:del w:id="1136" w:author="Eduardo Vitral Freigedo  Rodrigues" w:date="2023-10-05T20:07:00Z">
          <w:r w:rsidRPr="00D23003" w:rsidDel="00520656">
            <w:rPr>
              <w:rStyle w:val="a4"/>
              <w:rFonts w:ascii="Arial" w:hAnsi="Arial" w:cs="Arial"/>
              <w:b w:val="0"/>
              <w:color w:val="000000" w:themeColor="text1"/>
              <w:sz w:val="20"/>
              <w:szCs w:val="20"/>
              <w:rPrChange w:id="1137" w:author="Kim Wantae" w:date="2023-10-30T12:59:00Z">
                <w:rPr>
                  <w:rStyle w:val="a4"/>
                  <w:rFonts w:ascii="Arial" w:hAnsi="Arial" w:cs="Arial"/>
                  <w:szCs w:val="20"/>
                </w:rPr>
              </w:rPrChange>
            </w:rPr>
            <w:delText>figures</w:delText>
          </w:r>
        </w:del>
      </w:ins>
      <w:ins w:id="1138" w:author="Eduardo Vitral Freigedo  Rodrigues" w:date="2023-10-05T20:07:00Z">
        <w:r w:rsidR="00520656" w:rsidRPr="00D23003">
          <w:rPr>
            <w:rStyle w:val="a4"/>
            <w:rFonts w:ascii="Arial" w:hAnsi="Arial" w:cs="Arial"/>
            <w:b w:val="0"/>
            <w:color w:val="000000" w:themeColor="text1"/>
            <w:szCs w:val="20"/>
            <w:rPrChange w:id="1139" w:author="Kim Wantae" w:date="2023-10-30T12:59:00Z">
              <w:rPr>
                <w:rStyle w:val="a4"/>
                <w:rFonts w:ascii="Arial" w:hAnsi="Arial" w:cs="Arial"/>
                <w:b w:val="0"/>
                <w:color w:val="FF0000"/>
                <w:szCs w:val="20"/>
              </w:rPr>
            </w:rPrChange>
          </w:rPr>
          <w:t>results</w:t>
        </w:r>
      </w:ins>
      <w:ins w:id="1140" w:author="PKNU" w:date="2023-09-19T18:18:00Z">
        <w:r w:rsidRPr="00D23003">
          <w:rPr>
            <w:rStyle w:val="a4"/>
            <w:rFonts w:ascii="Arial" w:hAnsi="Arial" w:cs="Arial"/>
            <w:b w:val="0"/>
            <w:color w:val="000000" w:themeColor="text1"/>
            <w:sz w:val="20"/>
            <w:szCs w:val="20"/>
            <w:rPrChange w:id="1141" w:author="Kim Wantae" w:date="2023-10-30T12:59:00Z">
              <w:rPr>
                <w:rStyle w:val="a4"/>
                <w:rFonts w:ascii="Arial" w:hAnsi="Arial" w:cs="Arial"/>
                <w:szCs w:val="20"/>
              </w:rPr>
            </w:rPrChange>
          </w:rPr>
          <w:t xml:space="preserve"> clearly represent the corresponding topographical evolution of </w:t>
        </w:r>
        <w:del w:id="1142" w:author="Kim Wantae" w:date="2023-10-04T15:06:00Z">
          <w:r w:rsidRPr="00D23003" w:rsidDel="001A7FAD">
            <w:rPr>
              <w:rStyle w:val="a4"/>
              <w:rFonts w:ascii="Arial" w:hAnsi="Arial" w:cs="Arial"/>
              <w:b w:val="0"/>
              <w:color w:val="000000" w:themeColor="text1"/>
              <w:sz w:val="20"/>
              <w:szCs w:val="20"/>
              <w:rPrChange w:id="1143" w:author="Kim Wantae" w:date="2023-10-30T12:59:00Z">
                <w:rPr>
                  <w:rStyle w:val="a4"/>
                  <w:rFonts w:ascii="Arial" w:hAnsi="Arial" w:cs="Arial"/>
                  <w:szCs w:val="20"/>
                </w:rPr>
              </w:rPrChange>
            </w:rPr>
            <w:delText>sinter</w:delText>
          </w:r>
        </w:del>
      </w:ins>
      <w:ins w:id="1144" w:author="Kim Wantae" w:date="2023-10-04T15:06:00Z">
        <w:r w:rsidR="001A7FAD" w:rsidRPr="00D23003">
          <w:rPr>
            <w:rStyle w:val="a4"/>
            <w:rFonts w:ascii="Arial" w:hAnsi="Arial" w:cs="Arial"/>
            <w:b w:val="0"/>
            <w:color w:val="000000" w:themeColor="text1"/>
            <w:szCs w:val="20"/>
            <w:rPrChange w:id="1145" w:author="Kim Wantae" w:date="2023-10-30T12:59:00Z">
              <w:rPr>
                <w:rStyle w:val="a4"/>
                <w:rFonts w:ascii="Arial" w:hAnsi="Arial" w:cs="Arial"/>
                <w:b w:val="0"/>
                <w:color w:val="FF0000"/>
                <w:szCs w:val="20"/>
              </w:rPr>
            </w:rPrChange>
          </w:rPr>
          <w:t>anneal</w:t>
        </w:r>
      </w:ins>
      <w:ins w:id="1146" w:author="PKNU" w:date="2023-09-19T18:18:00Z">
        <w:r w:rsidRPr="00D23003">
          <w:rPr>
            <w:rStyle w:val="a4"/>
            <w:rFonts w:ascii="Arial" w:hAnsi="Arial" w:cs="Arial"/>
            <w:b w:val="0"/>
            <w:color w:val="000000" w:themeColor="text1"/>
            <w:sz w:val="20"/>
            <w:szCs w:val="20"/>
            <w:rPrChange w:id="1147" w:author="Kim Wantae" w:date="2023-10-30T12:59:00Z">
              <w:rPr>
                <w:rStyle w:val="a4"/>
                <w:rFonts w:ascii="Arial" w:hAnsi="Arial" w:cs="Arial"/>
                <w:szCs w:val="20"/>
              </w:rPr>
            </w:rPrChange>
          </w:rPr>
          <w:t>ed TFCDs confined in the channel</w:t>
        </w:r>
      </w:ins>
      <w:ins w:id="1148" w:author="Eduardo Vitral Freigedo  Rodrigues" w:date="2023-10-05T20:08:00Z">
        <w:r w:rsidR="00520656" w:rsidRPr="00D23003">
          <w:rPr>
            <w:rStyle w:val="a4"/>
            <w:rFonts w:ascii="Arial" w:hAnsi="Arial" w:cs="Arial"/>
            <w:b w:val="0"/>
            <w:color w:val="000000" w:themeColor="text1"/>
            <w:szCs w:val="20"/>
            <w:rPrChange w:id="1149" w:author="Kim Wantae" w:date="2023-10-30T12:59:00Z">
              <w:rPr>
                <w:rStyle w:val="a4"/>
                <w:rFonts w:ascii="Arial" w:hAnsi="Arial" w:cs="Arial"/>
                <w:b w:val="0"/>
                <w:color w:val="FF0000"/>
                <w:szCs w:val="20"/>
              </w:rPr>
            </w:rPrChange>
          </w:rPr>
          <w:t xml:space="preserve">, as observed </w:t>
        </w:r>
      </w:ins>
      <w:ins w:id="1150" w:author="Eduardo Vitral Freigedo  Rodrigues" w:date="2023-10-05T20:10:00Z">
        <w:r w:rsidR="009427F5" w:rsidRPr="00D23003">
          <w:rPr>
            <w:rStyle w:val="a4"/>
            <w:rFonts w:ascii="Arial" w:hAnsi="Arial" w:cs="Arial"/>
            <w:b w:val="0"/>
            <w:color w:val="000000" w:themeColor="text1"/>
            <w:szCs w:val="20"/>
            <w:rPrChange w:id="1151" w:author="Kim Wantae" w:date="2023-10-30T12:59:00Z">
              <w:rPr>
                <w:rStyle w:val="a4"/>
                <w:rFonts w:ascii="Arial" w:hAnsi="Arial" w:cs="Arial"/>
                <w:b w:val="0"/>
                <w:color w:val="FF0000"/>
                <w:szCs w:val="20"/>
              </w:rPr>
            </w:rPrChange>
          </w:rPr>
          <w:t>from the hemi</w:t>
        </w:r>
        <w:del w:id="1152" w:author="Vitral Freigedo, Eduardo" w:date="2023-10-06T10:47:00Z">
          <w:r w:rsidR="009427F5" w:rsidRPr="00D23003" w:rsidDel="00186998">
            <w:rPr>
              <w:rStyle w:val="a4"/>
              <w:rFonts w:ascii="Arial" w:hAnsi="Arial" w:cs="Arial"/>
              <w:b w:val="0"/>
              <w:color w:val="000000" w:themeColor="text1"/>
              <w:szCs w:val="20"/>
              <w:rPrChange w:id="1153" w:author="Kim Wantae" w:date="2023-10-30T12:59:00Z">
                <w:rPr>
                  <w:rStyle w:val="a4"/>
                  <w:rFonts w:ascii="Arial" w:hAnsi="Arial" w:cs="Arial"/>
                  <w:b w:val="0"/>
                  <w:color w:val="FF0000"/>
                  <w:szCs w:val="20"/>
                </w:rPr>
              </w:rPrChange>
            </w:rPr>
            <w:delText>-</w:delText>
          </w:r>
        </w:del>
        <w:r w:rsidR="009427F5" w:rsidRPr="00D23003">
          <w:rPr>
            <w:rStyle w:val="a4"/>
            <w:rFonts w:ascii="Arial" w:hAnsi="Arial" w:cs="Arial"/>
            <w:b w:val="0"/>
            <w:color w:val="000000" w:themeColor="text1"/>
            <w:szCs w:val="20"/>
            <w:rPrChange w:id="1154" w:author="Kim Wantae" w:date="2023-10-30T12:59:00Z">
              <w:rPr>
                <w:rStyle w:val="a4"/>
                <w:rFonts w:ascii="Arial" w:hAnsi="Arial" w:cs="Arial"/>
                <w:b w:val="0"/>
                <w:color w:val="FF0000"/>
                <w:szCs w:val="20"/>
              </w:rPr>
            </w:rPrChange>
          </w:rPr>
          <w:t>cylinders</w:t>
        </w:r>
      </w:ins>
      <w:ins w:id="1155" w:author="Vitral Freigedo, Eduardo" w:date="2023-10-06T10:47:00Z">
        <w:r w:rsidR="00186998" w:rsidRPr="00D23003">
          <w:rPr>
            <w:rStyle w:val="a4"/>
            <w:rFonts w:ascii="Arial" w:hAnsi="Arial" w:cs="Arial"/>
            <w:b w:val="0"/>
            <w:color w:val="000000" w:themeColor="text1"/>
            <w:szCs w:val="20"/>
            <w:rPrChange w:id="1156" w:author="Kim Wantae" w:date="2023-10-30T12:59:00Z">
              <w:rPr>
                <w:rStyle w:val="a4"/>
                <w:rFonts w:ascii="Arial" w:hAnsi="Arial" w:cs="Arial"/>
                <w:b w:val="0"/>
                <w:color w:val="FF0000"/>
                <w:szCs w:val="20"/>
              </w:rPr>
            </w:rPrChange>
          </w:rPr>
          <w:t>’</w:t>
        </w:r>
      </w:ins>
      <w:ins w:id="1157" w:author="Eduardo Vitral Freigedo  Rodrigues" w:date="2023-10-05T20:10:00Z">
        <w:r w:rsidR="009427F5" w:rsidRPr="00D23003">
          <w:rPr>
            <w:rStyle w:val="a4"/>
            <w:rFonts w:ascii="Arial" w:hAnsi="Arial" w:cs="Arial"/>
            <w:b w:val="0"/>
            <w:color w:val="000000" w:themeColor="text1"/>
            <w:szCs w:val="20"/>
            <w:rPrChange w:id="1158" w:author="Kim Wantae" w:date="2023-10-30T12:59:00Z">
              <w:rPr>
                <w:rStyle w:val="a4"/>
                <w:rFonts w:ascii="Arial" w:hAnsi="Arial" w:cs="Arial"/>
                <w:b w:val="0"/>
                <w:color w:val="FF0000"/>
                <w:szCs w:val="20"/>
              </w:rPr>
            </w:rPrChange>
          </w:rPr>
          <w:t xml:space="preserve"> modulation </w:t>
        </w:r>
      </w:ins>
      <w:ins w:id="1159" w:author="Eduardo Vitral Freigedo  Rodrigues" w:date="2023-10-05T20:39:00Z">
        <w:r w:rsidR="00D316ED" w:rsidRPr="00D23003">
          <w:rPr>
            <w:rStyle w:val="a4"/>
            <w:rFonts w:ascii="Arial" w:hAnsi="Arial" w:cs="Arial"/>
            <w:b w:val="0"/>
            <w:color w:val="000000" w:themeColor="text1"/>
            <w:szCs w:val="20"/>
            <w:rPrChange w:id="1160" w:author="Kim Wantae" w:date="2023-10-30T12:59:00Z">
              <w:rPr>
                <w:rStyle w:val="a4"/>
                <w:rFonts w:ascii="Arial" w:hAnsi="Arial" w:cs="Arial"/>
                <w:b w:val="0"/>
                <w:color w:val="FF0000"/>
                <w:szCs w:val="20"/>
              </w:rPr>
            </w:rPrChange>
          </w:rPr>
          <w:t xml:space="preserve">evolution </w:t>
        </w:r>
      </w:ins>
      <w:ins w:id="1161" w:author="Eduardo Vitral Freigedo  Rodrigues" w:date="2023-10-05T20:10:00Z">
        <w:r w:rsidR="009427F5" w:rsidRPr="00D23003">
          <w:rPr>
            <w:rStyle w:val="a4"/>
            <w:rFonts w:ascii="Arial" w:hAnsi="Arial" w:cs="Arial"/>
            <w:b w:val="0"/>
            <w:color w:val="000000" w:themeColor="text1"/>
            <w:szCs w:val="20"/>
            <w:rPrChange w:id="1162" w:author="Kim Wantae" w:date="2023-10-30T12:59:00Z">
              <w:rPr>
                <w:rStyle w:val="a4"/>
                <w:rFonts w:ascii="Arial" w:hAnsi="Arial" w:cs="Arial"/>
                <w:b w:val="0"/>
                <w:color w:val="FF0000"/>
                <w:szCs w:val="20"/>
              </w:rPr>
            </w:rPrChange>
          </w:rPr>
          <w:t xml:space="preserve">on the bottom </w:t>
        </w:r>
      </w:ins>
      <w:ins w:id="1163" w:author="Vitral Freigedo, Eduardo" w:date="2023-10-06T10:48:00Z">
        <w:r w:rsidR="00186998" w:rsidRPr="00D23003">
          <w:rPr>
            <w:rStyle w:val="a4"/>
            <w:rFonts w:ascii="Arial" w:hAnsi="Arial" w:cs="Arial"/>
            <w:b w:val="0"/>
            <w:color w:val="000000" w:themeColor="text1"/>
            <w:szCs w:val="20"/>
            <w:rPrChange w:id="1164" w:author="Kim Wantae" w:date="2023-10-30T12:59:00Z">
              <w:rPr>
                <w:rStyle w:val="a4"/>
                <w:rFonts w:ascii="Arial" w:hAnsi="Arial" w:cs="Arial"/>
                <w:b w:val="0"/>
                <w:color w:val="FF0000"/>
                <w:szCs w:val="20"/>
              </w:rPr>
            </w:rPrChange>
          </w:rPr>
          <w:t>of the channel</w:t>
        </w:r>
      </w:ins>
      <w:ins w:id="1165" w:author="Eduardo Vitral Freigedo  Rodrigues" w:date="2023-10-05T20:10:00Z">
        <w:del w:id="1166" w:author="Vitral Freigedo, Eduardo" w:date="2023-10-06T10:48:00Z">
          <w:r w:rsidR="009427F5" w:rsidRPr="00D23003" w:rsidDel="00186998">
            <w:rPr>
              <w:rStyle w:val="a4"/>
              <w:rFonts w:ascii="Arial" w:hAnsi="Arial" w:cs="Arial"/>
              <w:b w:val="0"/>
              <w:color w:val="000000" w:themeColor="text1"/>
              <w:szCs w:val="20"/>
              <w:rPrChange w:id="1167" w:author="Kim Wantae" w:date="2023-10-30T12:59:00Z">
                <w:rPr>
                  <w:rStyle w:val="a4"/>
                  <w:rFonts w:ascii="Arial" w:hAnsi="Arial" w:cs="Arial"/>
                  <w:b w:val="0"/>
                  <w:color w:val="FF0000"/>
                  <w:szCs w:val="20"/>
                </w:rPr>
              </w:rPrChange>
            </w:rPr>
            <w:delText>layer</w:delText>
          </w:r>
        </w:del>
      </w:ins>
      <w:ins w:id="1168" w:author="PKNU" w:date="2023-09-19T18:18:00Z">
        <w:r w:rsidRPr="00D23003">
          <w:rPr>
            <w:rStyle w:val="a4"/>
            <w:rFonts w:ascii="Arial" w:hAnsi="Arial" w:cs="Arial"/>
            <w:b w:val="0"/>
            <w:color w:val="000000" w:themeColor="text1"/>
            <w:sz w:val="20"/>
            <w:szCs w:val="20"/>
            <w:rPrChange w:id="1169" w:author="Kim Wantae" w:date="2023-10-30T12:59:00Z">
              <w:rPr>
                <w:rStyle w:val="a4"/>
                <w:rFonts w:ascii="Arial" w:hAnsi="Arial" w:cs="Arial"/>
                <w:szCs w:val="20"/>
              </w:rPr>
            </w:rPrChange>
          </w:rPr>
          <w:t xml:space="preserve"> (Fig. </w:t>
        </w:r>
      </w:ins>
      <w:ins w:id="1170" w:author="PKNU" w:date="2023-09-20T18:22:00Z">
        <w:r w:rsidR="00897703" w:rsidRPr="00D23003">
          <w:rPr>
            <w:rStyle w:val="a4"/>
            <w:rFonts w:ascii="Arial" w:hAnsi="Arial" w:cs="Arial"/>
            <w:b w:val="0"/>
            <w:color w:val="000000" w:themeColor="text1"/>
            <w:szCs w:val="20"/>
            <w:rPrChange w:id="1171" w:author="Kim Wantae" w:date="2023-10-30T12:59:00Z">
              <w:rPr>
                <w:rStyle w:val="a4"/>
                <w:rFonts w:ascii="Arial" w:hAnsi="Arial" w:cs="Arial"/>
                <w:b w:val="0"/>
                <w:color w:val="FF0000"/>
                <w:szCs w:val="20"/>
              </w:rPr>
            </w:rPrChange>
          </w:rPr>
          <w:t>5</w:t>
        </w:r>
      </w:ins>
      <w:ins w:id="1172" w:author="PKNU" w:date="2023-09-19T18:18:00Z">
        <w:r w:rsidRPr="00D23003">
          <w:rPr>
            <w:rStyle w:val="a4"/>
            <w:rFonts w:ascii="Arial" w:hAnsi="Arial" w:cs="Arial"/>
            <w:b w:val="0"/>
            <w:color w:val="000000" w:themeColor="text1"/>
            <w:sz w:val="20"/>
            <w:szCs w:val="20"/>
            <w:rPrChange w:id="1173" w:author="Kim Wantae" w:date="2023-10-30T12:59:00Z">
              <w:rPr>
                <w:rStyle w:val="a4"/>
                <w:rFonts w:ascii="Arial" w:hAnsi="Arial" w:cs="Arial"/>
                <w:szCs w:val="20"/>
              </w:rPr>
            </w:rPrChange>
          </w:rPr>
          <w:t xml:space="preserve">e). </w:t>
        </w:r>
      </w:ins>
      <w:ins w:id="1174" w:author="Eduardo Vitral Freigedo  Rodrigues" w:date="2023-10-05T20:11:00Z">
        <w:r w:rsidR="009427F5" w:rsidRPr="00D23003">
          <w:rPr>
            <w:rStyle w:val="a4"/>
            <w:rFonts w:ascii="Arial" w:hAnsi="Arial" w:cs="Arial"/>
            <w:b w:val="0"/>
            <w:color w:val="000000" w:themeColor="text1"/>
            <w:szCs w:val="20"/>
            <w:rPrChange w:id="1175" w:author="Kim Wantae" w:date="2023-10-30T12:59:00Z">
              <w:rPr>
                <w:rStyle w:val="a4"/>
                <w:rFonts w:ascii="Arial" w:hAnsi="Arial" w:cs="Arial"/>
                <w:b w:val="0"/>
                <w:color w:val="FF0000"/>
                <w:szCs w:val="20"/>
              </w:rPr>
            </w:rPrChange>
          </w:rPr>
          <w:t xml:space="preserve">These simulations use a grid of </w:t>
        </w:r>
      </w:ins>
      <m:oMath>
        <m:r>
          <w:ins w:id="1176" w:author="Eduardo Vitral Freigedo  Rodrigues" w:date="2023-10-05T20:12:00Z">
            <w:rPr>
              <w:rFonts w:ascii="Cambria Math" w:hAnsi="Cambria Math"/>
              <w:color w:val="000000" w:themeColor="text1"/>
              <w:sz w:val="20"/>
              <w:szCs w:val="20"/>
              <w:rPrChange w:id="1177" w:author="Kim Wantae" w:date="2023-10-30T12:59:00Z">
                <w:rPr>
                  <w:rFonts w:ascii="Cambria Math" w:hAnsi="Cambria Math"/>
                </w:rPr>
              </w:rPrChange>
            </w:rPr>
            <m:t>N=256</m:t>
          </w:ins>
        </m:r>
        <m:r>
          <w:ins w:id="1178" w:author="Eduardo Vitral Freigedo  Rodrigues" w:date="2023-10-05T20:12:00Z">
            <m:rPr>
              <m:sty m:val="p"/>
            </m:rPr>
            <w:rPr>
              <w:rFonts w:ascii="Cambria Math" w:hAnsi="Cambria Math"/>
              <w:color w:val="000000" w:themeColor="text1"/>
              <w:sz w:val="20"/>
              <w:szCs w:val="20"/>
              <w:rPrChange w:id="1179" w:author="Kim Wantae" w:date="2023-10-30T12:59:00Z">
                <w:rPr>
                  <w:rFonts w:ascii="Cambria Math" w:hAnsi="Cambria Math"/>
                </w:rPr>
              </w:rPrChange>
            </w:rPr>
            <m:t>×</m:t>
          </w:ins>
        </m:r>
        <m:r>
          <w:ins w:id="1180" w:author="Eduardo Vitral Freigedo  Rodrigues" w:date="2023-10-05T20:12:00Z">
            <w:rPr>
              <w:rFonts w:ascii="Cambria Math" w:hAnsi="Cambria Math"/>
              <w:color w:val="000000" w:themeColor="text1"/>
              <w:sz w:val="20"/>
              <w:szCs w:val="20"/>
              <w:rPrChange w:id="1181" w:author="Kim Wantae" w:date="2023-10-30T12:59:00Z">
                <w:rPr>
                  <w:rFonts w:ascii="Cambria Math" w:hAnsi="Cambria Math"/>
                </w:rPr>
              </w:rPrChange>
            </w:rPr>
            <m:t>128</m:t>
          </w:ins>
        </m:r>
        <m:r>
          <w:ins w:id="1182" w:author="Eduardo Vitral Freigedo  Rodrigues" w:date="2023-10-05T20:12:00Z">
            <m:rPr>
              <m:sty m:val="p"/>
            </m:rPr>
            <w:rPr>
              <w:rFonts w:ascii="Cambria Math" w:hAnsi="Cambria Math"/>
              <w:color w:val="000000" w:themeColor="text1"/>
              <w:sz w:val="20"/>
              <w:szCs w:val="20"/>
              <w:rPrChange w:id="1183" w:author="Kim Wantae" w:date="2023-10-30T12:59:00Z">
                <w:rPr>
                  <w:rFonts w:ascii="Cambria Math" w:hAnsi="Cambria Math"/>
                </w:rPr>
              </w:rPrChange>
            </w:rPr>
            <m:t>×</m:t>
          </w:ins>
        </m:r>
        <m:r>
          <w:ins w:id="1184" w:author="Eduardo Vitral Freigedo  Rodrigues" w:date="2023-10-05T20:12:00Z">
            <w:rPr>
              <w:rFonts w:ascii="Cambria Math" w:hAnsi="Cambria Math"/>
              <w:color w:val="000000" w:themeColor="text1"/>
              <w:sz w:val="20"/>
              <w:szCs w:val="20"/>
              <w:rPrChange w:id="1185" w:author="Kim Wantae" w:date="2023-10-30T12:59:00Z">
                <w:rPr>
                  <w:rFonts w:ascii="Cambria Math" w:hAnsi="Cambria Math"/>
                </w:rPr>
              </w:rPrChange>
            </w:rPr>
            <m:t>256</m:t>
          </w:ins>
        </m:r>
      </m:oMath>
      <w:ins w:id="1186" w:author="Eduardo Vitral Freigedo  Rodrigues" w:date="2023-10-05T20:12:00Z">
        <w:r w:rsidR="009427F5" w:rsidRPr="00D23003">
          <w:rPr>
            <w:rFonts w:ascii="Arial" w:hAnsi="Arial" w:cs="Arial"/>
            <w:color w:val="000000" w:themeColor="text1"/>
            <w:szCs w:val="20"/>
            <w:rPrChange w:id="1187" w:author="Kim Wantae" w:date="2023-10-30T12:59:00Z">
              <w:rPr>
                <w:rFonts w:ascii="Arial" w:hAnsi="Arial" w:cs="Arial"/>
                <w:szCs w:val="20"/>
              </w:rPr>
            </w:rPrChange>
          </w:rPr>
          <w:t xml:space="preserve">, </w:t>
        </w:r>
      </w:ins>
      <w:ins w:id="1188" w:author="Eduardo Vitral Freigedo  Rodrigues" w:date="2023-10-05T20:14:00Z">
        <w:r w:rsidR="009427F5" w:rsidRPr="00D23003">
          <w:rPr>
            <w:rFonts w:ascii="Arial" w:hAnsi="Arial" w:cs="Arial"/>
            <w:color w:val="000000" w:themeColor="text1"/>
            <w:szCs w:val="20"/>
            <w:rPrChange w:id="1189" w:author="Kim Wantae" w:date="2023-10-30T12:59:00Z">
              <w:rPr>
                <w:rFonts w:ascii="Arial" w:hAnsi="Arial" w:cs="Arial"/>
                <w:szCs w:val="20"/>
              </w:rPr>
            </w:rPrChange>
          </w:rPr>
          <w:t>and</w:t>
        </w:r>
      </w:ins>
      <w:ins w:id="1190" w:author="Eduardo Vitral Freigedo  Rodrigues" w:date="2023-10-05T20:12:00Z">
        <w:r w:rsidR="009427F5" w:rsidRPr="00D23003">
          <w:rPr>
            <w:rFonts w:ascii="Arial" w:hAnsi="Arial" w:cs="Arial"/>
            <w:color w:val="000000" w:themeColor="text1"/>
            <w:szCs w:val="20"/>
            <w:rPrChange w:id="1191" w:author="Kim Wantae" w:date="2023-10-30T12:59:00Z">
              <w:rPr>
                <w:rFonts w:ascii="Arial" w:hAnsi="Arial" w:cs="Arial"/>
                <w:szCs w:val="20"/>
              </w:rPr>
            </w:rPrChange>
          </w:rPr>
          <w:t xml:space="preserve"> an</w:t>
        </w:r>
      </w:ins>
      <w:ins w:id="1192" w:author="Eduardo Vitral Freigedo  Rodrigues" w:date="2023-10-05T20:13:00Z">
        <w:r w:rsidR="009427F5" w:rsidRPr="00D23003">
          <w:rPr>
            <w:rFonts w:ascii="Arial" w:hAnsi="Arial" w:cs="Arial"/>
            <w:color w:val="000000" w:themeColor="text1"/>
            <w:szCs w:val="20"/>
            <w:rPrChange w:id="1193" w:author="Kim Wantae" w:date="2023-10-30T12:59:00Z">
              <w:rPr>
                <w:rFonts w:ascii="Arial" w:hAnsi="Arial" w:cs="Arial"/>
                <w:szCs w:val="20"/>
              </w:rPr>
            </w:rPrChange>
          </w:rPr>
          <w:t xml:space="preserve"> initial order parameter configuration</w:t>
        </w:r>
      </w:ins>
      <w:ins w:id="1194" w:author="Eduardo Vitral Freigedo  Rodrigues" w:date="2023-10-05T20:14:00Z">
        <w:r w:rsidR="009427F5" w:rsidRPr="00D23003">
          <w:rPr>
            <w:rFonts w:ascii="Arial" w:hAnsi="Arial" w:cs="Arial"/>
            <w:color w:val="000000" w:themeColor="text1"/>
            <w:szCs w:val="20"/>
            <w:rPrChange w:id="1195" w:author="Kim Wantae" w:date="2023-10-30T12:59:00Z">
              <w:rPr>
                <w:rFonts w:ascii="Arial" w:hAnsi="Arial" w:cs="Arial"/>
                <w:szCs w:val="20"/>
              </w:rPr>
            </w:rPrChange>
          </w:rPr>
          <w:t xml:space="preserve"> consisting of a TFCD </w:t>
        </w:r>
      </w:ins>
      <w:ins w:id="1196" w:author="Eduardo Vitral Freigedo  Rodrigues" w:date="2023-10-05T20:36:00Z">
        <w:r w:rsidR="00D316ED" w:rsidRPr="00D23003">
          <w:rPr>
            <w:rFonts w:ascii="Arial" w:hAnsi="Arial" w:cs="Arial"/>
            <w:color w:val="000000" w:themeColor="text1"/>
            <w:szCs w:val="20"/>
            <w:rPrChange w:id="1197" w:author="Kim Wantae" w:date="2023-10-30T12:59:00Z">
              <w:rPr>
                <w:rFonts w:ascii="Arial" w:hAnsi="Arial" w:cs="Arial"/>
                <w:szCs w:val="20"/>
              </w:rPr>
            </w:rPrChange>
          </w:rPr>
          <w:t xml:space="preserve">similar to </w:t>
        </w:r>
      </w:ins>
      <w:ins w:id="1198" w:author="Eduardo Vitral Freigedo  Rodrigues" w:date="2023-10-05T20:38:00Z">
        <w:r w:rsidR="00D316ED" w:rsidRPr="00D23003">
          <w:rPr>
            <w:rFonts w:ascii="Arial" w:hAnsi="Arial" w:cs="Arial"/>
            <w:color w:val="000000" w:themeColor="text1"/>
            <w:szCs w:val="20"/>
            <w:rPrChange w:id="1199" w:author="Kim Wantae" w:date="2023-10-30T12:59:00Z">
              <w:rPr>
                <w:rFonts w:ascii="Arial" w:hAnsi="Arial" w:cs="Arial"/>
                <w:szCs w:val="20"/>
              </w:rPr>
            </w:rPrChange>
          </w:rPr>
          <w:t>the</w:t>
        </w:r>
      </w:ins>
      <w:ins w:id="1200" w:author="Eduardo Vitral Freigedo  Rodrigues" w:date="2023-10-05T21:05:00Z">
        <w:r w:rsidR="00790154" w:rsidRPr="00D23003">
          <w:rPr>
            <w:rFonts w:ascii="Arial" w:hAnsi="Arial" w:cs="Arial"/>
            <w:color w:val="000000" w:themeColor="text1"/>
            <w:szCs w:val="20"/>
            <w:rPrChange w:id="1201" w:author="Kim Wantae" w:date="2023-10-30T12:59:00Z">
              <w:rPr>
                <w:rFonts w:ascii="Arial" w:hAnsi="Arial" w:cs="Arial"/>
                <w:szCs w:val="20"/>
              </w:rPr>
            </w:rPrChange>
          </w:rPr>
          <w:t xml:space="preserve"> ones in experiment</w:t>
        </w:r>
      </w:ins>
      <w:ins w:id="1202" w:author="Eduardo Vitral Freigedo  Rodrigues" w:date="2023-10-05T21:06:00Z">
        <w:r w:rsidR="00790154" w:rsidRPr="00D23003">
          <w:rPr>
            <w:rFonts w:ascii="Arial" w:hAnsi="Arial" w:cs="Arial"/>
            <w:color w:val="000000" w:themeColor="text1"/>
            <w:szCs w:val="20"/>
            <w:rPrChange w:id="1203" w:author="Kim Wantae" w:date="2023-10-30T12:59:00Z">
              <w:rPr>
                <w:rFonts w:ascii="Arial" w:hAnsi="Arial" w:cs="Arial"/>
                <w:szCs w:val="20"/>
              </w:rPr>
            </w:rPrChange>
          </w:rPr>
          <w:t>s</w:t>
        </w:r>
      </w:ins>
      <w:ins w:id="1204" w:author="Eduardo Vitral Freigedo  Rodrigues" w:date="2023-10-05T20:38:00Z">
        <w:r w:rsidR="00D316ED" w:rsidRPr="00D23003">
          <w:rPr>
            <w:rFonts w:ascii="Arial" w:hAnsi="Arial" w:cs="Arial"/>
            <w:color w:val="000000" w:themeColor="text1"/>
            <w:szCs w:val="20"/>
            <w:rPrChange w:id="1205" w:author="Kim Wantae" w:date="2023-10-30T12:59:00Z">
              <w:rPr>
                <w:rFonts w:ascii="Arial" w:hAnsi="Arial" w:cs="Arial"/>
                <w:szCs w:val="20"/>
              </w:rPr>
            </w:rPrChange>
          </w:rPr>
          <w:t xml:space="preserve"> (Fig. 5d), </w:t>
        </w:r>
      </w:ins>
      <w:ins w:id="1206" w:author="Eduardo Vitral Freigedo  Rodrigues" w:date="2023-10-05T20:14:00Z">
        <w:r w:rsidR="009427F5" w:rsidRPr="00D23003">
          <w:rPr>
            <w:rFonts w:ascii="Arial" w:hAnsi="Arial" w:cs="Arial"/>
            <w:color w:val="000000" w:themeColor="text1"/>
            <w:szCs w:val="20"/>
            <w:rPrChange w:id="1207" w:author="Kim Wantae" w:date="2023-10-30T12:59:00Z">
              <w:rPr>
                <w:rFonts w:ascii="Arial" w:hAnsi="Arial" w:cs="Arial"/>
                <w:szCs w:val="20"/>
              </w:rPr>
            </w:rPrChange>
          </w:rPr>
          <w:t xml:space="preserve">whose film depth </w:t>
        </w:r>
      </w:ins>
      <w:ins w:id="1208" w:author="Eduardo Vitral Freigedo  Rodrigues" w:date="2023-10-05T20:15:00Z">
        <w:r w:rsidR="009427F5" w:rsidRPr="00D23003">
          <w:rPr>
            <w:rFonts w:ascii="Arial" w:hAnsi="Arial" w:cs="Arial"/>
            <w:color w:val="000000" w:themeColor="text1"/>
            <w:szCs w:val="20"/>
            <w:rPrChange w:id="1209" w:author="Kim Wantae" w:date="2023-10-30T12:59:00Z">
              <w:rPr>
                <w:rFonts w:ascii="Arial" w:hAnsi="Arial" w:cs="Arial"/>
                <w:szCs w:val="20"/>
              </w:rPr>
            </w:rPrChange>
          </w:rPr>
          <w:t xml:space="preserve">is higher than the channel’s height. Both the channel </w:t>
        </w:r>
      </w:ins>
      <w:ins w:id="1210" w:author="Eduardo Vitral Freigedo  Rodrigues" w:date="2023-10-05T20:38:00Z">
        <w:r w:rsidR="00D316ED" w:rsidRPr="00D23003">
          <w:rPr>
            <w:rFonts w:ascii="Arial" w:hAnsi="Arial" w:cs="Arial"/>
            <w:color w:val="000000" w:themeColor="text1"/>
            <w:szCs w:val="20"/>
            <w:rPrChange w:id="1211" w:author="Kim Wantae" w:date="2023-10-30T12:59:00Z">
              <w:rPr>
                <w:rFonts w:ascii="Arial" w:hAnsi="Arial" w:cs="Arial"/>
                <w:szCs w:val="20"/>
              </w:rPr>
            </w:rPrChange>
          </w:rPr>
          <w:t>walls</w:t>
        </w:r>
      </w:ins>
      <w:ins w:id="1212" w:author="Eduardo Vitral Freigedo  Rodrigues" w:date="2023-10-05T20:15:00Z">
        <w:r w:rsidR="009427F5" w:rsidRPr="00D23003">
          <w:rPr>
            <w:rFonts w:ascii="Arial" w:hAnsi="Arial" w:cs="Arial"/>
            <w:color w:val="000000" w:themeColor="text1"/>
            <w:szCs w:val="20"/>
            <w:rPrChange w:id="1213" w:author="Kim Wantae" w:date="2023-10-30T12:59:00Z">
              <w:rPr>
                <w:rFonts w:ascii="Arial" w:hAnsi="Arial" w:cs="Arial"/>
                <w:szCs w:val="20"/>
              </w:rPr>
            </w:rPrChange>
          </w:rPr>
          <w:t xml:space="preserve"> and the substrate </w:t>
        </w:r>
      </w:ins>
      <w:ins w:id="1214" w:author="Vitral Freigedo, Eduardo" w:date="2023-10-06T17:34:00Z">
        <w:r w:rsidR="00CF358E" w:rsidRPr="00D23003">
          <w:rPr>
            <w:rFonts w:ascii="Arial" w:hAnsi="Arial" w:cs="Arial"/>
            <w:color w:val="000000" w:themeColor="text1"/>
            <w:szCs w:val="20"/>
            <w:rPrChange w:id="1215" w:author="Kim Wantae" w:date="2023-10-30T12:59:00Z">
              <w:rPr>
                <w:rFonts w:ascii="Arial" w:hAnsi="Arial" w:cs="Arial"/>
                <w:szCs w:val="20"/>
              </w:rPr>
            </w:rPrChange>
          </w:rPr>
          <w:t xml:space="preserve">present a neighborhood </w:t>
        </w:r>
        <w:r w:rsidR="00BD5393" w:rsidRPr="00D23003">
          <w:rPr>
            <w:rFonts w:ascii="Arial" w:hAnsi="Arial" w:cs="Arial"/>
            <w:color w:val="000000" w:themeColor="text1"/>
            <w:szCs w:val="20"/>
            <w:rPrChange w:id="1216" w:author="Kim Wantae" w:date="2023-10-30T12:59:00Z">
              <w:rPr>
                <w:rFonts w:ascii="Arial" w:hAnsi="Arial" w:cs="Arial"/>
                <w:szCs w:val="20"/>
              </w:rPr>
            </w:rPrChange>
          </w:rPr>
          <w:t>favor</w:t>
        </w:r>
        <w:r w:rsidR="00CF358E" w:rsidRPr="00D23003">
          <w:rPr>
            <w:rFonts w:ascii="Arial" w:hAnsi="Arial" w:cs="Arial"/>
            <w:color w:val="000000" w:themeColor="text1"/>
            <w:szCs w:val="20"/>
            <w:rPrChange w:id="1217" w:author="Kim Wantae" w:date="2023-10-30T12:59:00Z">
              <w:rPr>
                <w:rFonts w:ascii="Arial" w:hAnsi="Arial" w:cs="Arial"/>
                <w:szCs w:val="20"/>
              </w:rPr>
            </w:rPrChange>
          </w:rPr>
          <w:t>ing</w:t>
        </w:r>
        <w:r w:rsidR="00BD5393" w:rsidRPr="00D23003">
          <w:rPr>
            <w:rFonts w:ascii="Arial" w:hAnsi="Arial" w:cs="Arial"/>
            <w:color w:val="000000" w:themeColor="text1"/>
            <w:szCs w:val="20"/>
            <w:rPrChange w:id="1218" w:author="Kim Wantae" w:date="2023-10-30T12:59:00Z">
              <w:rPr>
                <w:rFonts w:ascii="Arial" w:hAnsi="Arial" w:cs="Arial"/>
                <w:szCs w:val="20"/>
              </w:rPr>
            </w:rPrChange>
          </w:rPr>
          <w:t xml:space="preserve"> </w:t>
        </w:r>
      </w:ins>
      <w:ins w:id="1219" w:author="Eduardo Vitral Freigedo  Rodrigues" w:date="2023-10-05T20:15:00Z">
        <w:del w:id="1220" w:author="Vitral Freigedo, Eduardo" w:date="2023-10-06T17:34:00Z">
          <w:r w:rsidR="009427F5" w:rsidRPr="00D23003" w:rsidDel="00BD5393">
            <w:rPr>
              <w:rFonts w:ascii="Arial" w:hAnsi="Arial" w:cs="Arial"/>
              <w:color w:val="000000" w:themeColor="text1"/>
              <w:szCs w:val="20"/>
              <w:rPrChange w:id="1221" w:author="Kim Wantae" w:date="2023-10-30T12:59:00Z">
                <w:rPr>
                  <w:rFonts w:ascii="Arial" w:hAnsi="Arial" w:cs="Arial"/>
                  <w:szCs w:val="20"/>
                </w:rPr>
              </w:rPrChange>
            </w:rPr>
            <w:delText xml:space="preserve">present a layer favoring </w:delText>
          </w:r>
        </w:del>
      </w:ins>
      <w:ins w:id="1222" w:author="Eduardo Vitral Freigedo  Rodrigues" w:date="2023-10-05T20:17:00Z">
        <w:r w:rsidR="009427F5" w:rsidRPr="00D23003">
          <w:rPr>
            <w:rFonts w:ascii="Arial" w:hAnsi="Arial" w:cs="Arial"/>
            <w:color w:val="000000" w:themeColor="text1"/>
            <w:szCs w:val="20"/>
            <w:rPrChange w:id="1223" w:author="Kim Wantae" w:date="2023-10-30T12:59:00Z">
              <w:rPr>
                <w:rFonts w:ascii="Arial" w:hAnsi="Arial" w:cs="Arial"/>
                <w:szCs w:val="20"/>
              </w:rPr>
            </w:rPrChange>
          </w:rPr>
          <w:t xml:space="preserve">the smectic and planar anchoring, to connect with the </w:t>
        </w:r>
      </w:ins>
      <w:ins w:id="1224" w:author="Eduardo Vitral Freigedo  Rodrigues" w:date="2023-10-05T20:18:00Z">
        <w:r w:rsidR="009427F5" w:rsidRPr="00D23003">
          <w:rPr>
            <w:rFonts w:ascii="Arial" w:hAnsi="Arial" w:cs="Arial"/>
            <w:color w:val="000000" w:themeColor="text1"/>
            <w:szCs w:val="20"/>
            <w:rPrChange w:id="1225" w:author="Kim Wantae" w:date="2023-10-30T12:59:00Z">
              <w:rPr>
                <w:rFonts w:ascii="Arial" w:hAnsi="Arial" w:cs="Arial"/>
                <w:szCs w:val="20"/>
              </w:rPr>
            </w:rPrChange>
          </w:rPr>
          <w:t>surface treatment of the substrate in experiments.</w:t>
        </w:r>
      </w:ins>
      <w:ins w:id="1226" w:author="Eduardo Vitral Freigedo  Rodrigues" w:date="2023-10-05T20:44:00Z">
        <w:r w:rsidR="00D316ED" w:rsidRPr="00D23003">
          <w:rPr>
            <w:rFonts w:ascii="Arial" w:hAnsi="Arial" w:cs="Arial"/>
            <w:color w:val="000000" w:themeColor="text1"/>
            <w:szCs w:val="20"/>
            <w:rPrChange w:id="1227" w:author="Kim Wantae" w:date="2023-10-30T12:59:00Z">
              <w:rPr>
                <w:rFonts w:ascii="Arial" w:hAnsi="Arial" w:cs="Arial"/>
                <w:szCs w:val="20"/>
              </w:rPr>
            </w:rPrChange>
          </w:rPr>
          <w:t xml:space="preserve"> </w:t>
        </w:r>
      </w:ins>
      <w:ins w:id="1228" w:author="Eduardo Vitral Freigedo  Rodrigues" w:date="2023-10-05T20:45:00Z">
        <w:r w:rsidR="00D316ED" w:rsidRPr="00D23003">
          <w:rPr>
            <w:rFonts w:ascii="Arial" w:hAnsi="Arial" w:cs="Arial"/>
            <w:color w:val="000000" w:themeColor="text1"/>
            <w:szCs w:val="20"/>
            <w:rPrChange w:id="1229" w:author="Kim Wantae" w:date="2023-10-30T12:59:00Z">
              <w:rPr>
                <w:rFonts w:ascii="Arial" w:hAnsi="Arial" w:cs="Arial"/>
                <w:szCs w:val="20"/>
              </w:rPr>
            </w:rPrChange>
          </w:rPr>
          <w:t xml:space="preserve">As in the previous </w:t>
        </w:r>
      </w:ins>
      <w:ins w:id="1230" w:author="Eduardo Vitral Freigedo  Rodrigues" w:date="2023-10-05T20:46:00Z">
        <w:r w:rsidR="008B6A33" w:rsidRPr="00D23003">
          <w:rPr>
            <w:rFonts w:ascii="Arial" w:hAnsi="Arial" w:cs="Arial"/>
            <w:color w:val="000000" w:themeColor="text1"/>
            <w:szCs w:val="20"/>
            <w:rPrChange w:id="1231" w:author="Kim Wantae" w:date="2023-10-30T12:59:00Z">
              <w:rPr>
                <w:rFonts w:ascii="Arial" w:hAnsi="Arial" w:cs="Arial"/>
                <w:szCs w:val="20"/>
              </w:rPr>
            </w:rPrChange>
          </w:rPr>
          <w:t>section</w:t>
        </w:r>
      </w:ins>
      <w:ins w:id="1232" w:author="Eduardo Vitral Freigedo  Rodrigues" w:date="2023-10-05T20:45:00Z">
        <w:r w:rsidR="00D316ED" w:rsidRPr="00D23003">
          <w:rPr>
            <w:rFonts w:ascii="Arial" w:hAnsi="Arial" w:cs="Arial"/>
            <w:color w:val="000000" w:themeColor="text1"/>
            <w:szCs w:val="20"/>
            <w:rPrChange w:id="1233" w:author="Kim Wantae" w:date="2023-10-30T12:59:00Z">
              <w:rPr>
                <w:rFonts w:ascii="Arial" w:hAnsi="Arial" w:cs="Arial"/>
                <w:szCs w:val="20"/>
              </w:rPr>
            </w:rPrChange>
          </w:rPr>
          <w:t xml:space="preserve">, we use </w:t>
        </w:r>
      </w:ins>
      <m:oMath>
        <m:r>
          <w:ins w:id="1234" w:author="Eduardo Vitral Freigedo  Rodrigues" w:date="2023-10-05T20:45:00Z">
            <m:rPr>
              <m:sty m:val="p"/>
            </m:rPr>
            <w:rPr>
              <w:rFonts w:ascii="Cambria Math" w:hAnsi="Cambria Math" w:cs="Arial"/>
              <w:color w:val="000000" w:themeColor="text1"/>
              <w:szCs w:val="20"/>
              <w:rPrChange w:id="1235" w:author="Kim Wantae" w:date="2023-10-30T12:59:00Z">
                <w:rPr>
                  <w:rFonts w:ascii="Cambria Math" w:hAnsi="Cambria Math" w:cs="Arial"/>
                  <w:szCs w:val="20"/>
                </w:rPr>
              </w:rPrChange>
            </w:rPr>
            <m:t>ϵ</m:t>
          </w:ins>
        </m:r>
        <m:r>
          <w:ins w:id="1236" w:author="Eduardo Vitral Freigedo  Rodrigues" w:date="2023-10-05T20:45:00Z">
            <w:rPr>
              <w:rFonts w:ascii="Cambria Math" w:hAnsi="Cambria Math" w:cs="Arial"/>
              <w:color w:val="000000" w:themeColor="text1"/>
              <w:szCs w:val="20"/>
              <w:rPrChange w:id="1237" w:author="Kim Wantae" w:date="2023-10-30T12:59:00Z">
                <w:rPr>
                  <w:rFonts w:ascii="Cambria Math" w:hAnsi="Cambria Math" w:cs="Arial"/>
                  <w:szCs w:val="20"/>
                </w:rPr>
              </w:rPrChange>
            </w:rPr>
            <m:t>=0.85&gt;</m:t>
          </w:ins>
        </m:r>
        <m:sSub>
          <m:sSubPr>
            <m:ctrlPr>
              <w:ins w:id="1238" w:author="Eduardo Vitral Freigedo  Rodrigues" w:date="2023-10-05T20:45:00Z">
                <w:rPr>
                  <w:rFonts w:ascii="Cambria Math" w:hAnsi="Cambria Math" w:cs="Arial"/>
                  <w:i/>
                  <w:iCs/>
                  <w:color w:val="000000" w:themeColor="text1"/>
                  <w:sz w:val="20"/>
                  <w:szCs w:val="20"/>
                </w:rPr>
              </w:ins>
            </m:ctrlPr>
          </m:sSubPr>
          <m:e>
            <m:r>
              <w:ins w:id="1239" w:author="Eduardo Vitral Freigedo  Rodrigues" w:date="2023-10-05T20:45:00Z">
                <m:rPr>
                  <m:sty m:val="p"/>
                </m:rPr>
                <w:rPr>
                  <w:rFonts w:ascii="Cambria Math" w:hAnsi="Cambria Math" w:cs="Arial"/>
                  <w:color w:val="000000" w:themeColor="text1"/>
                  <w:szCs w:val="20"/>
                  <w:rPrChange w:id="1240" w:author="Kim Wantae" w:date="2023-10-30T12:59:00Z">
                    <w:rPr>
                      <w:rFonts w:ascii="Cambria Math" w:hAnsi="Cambria Math" w:cs="Arial"/>
                      <w:szCs w:val="20"/>
                    </w:rPr>
                  </w:rPrChange>
                </w:rPr>
                <m:t>ϵ</m:t>
              </w:ins>
            </m:r>
          </m:e>
          <m:sub>
            <m:r>
              <w:ins w:id="1241" w:author="Eduardo Vitral Freigedo  Rodrigues" w:date="2023-10-05T20:45:00Z">
                <w:rPr>
                  <w:rFonts w:ascii="Cambria Math" w:hAnsi="Cambria Math" w:cs="Arial"/>
                  <w:color w:val="000000" w:themeColor="text1"/>
                  <w:szCs w:val="20"/>
                  <w:rPrChange w:id="1242" w:author="Kim Wantae" w:date="2023-10-30T12:59:00Z">
                    <w:rPr>
                      <w:rFonts w:ascii="Cambria Math" w:hAnsi="Cambria Math" w:cs="Arial"/>
                      <w:szCs w:val="20"/>
                    </w:rPr>
                  </w:rPrChange>
                </w:rPr>
                <m:t>c</m:t>
              </w:ins>
            </m:r>
          </m:sub>
        </m:sSub>
        <m:r>
          <w:ins w:id="1243" w:author="Eduardo Vitral Freigedo  Rodrigues" w:date="2023-10-05T20:45:00Z">
            <w:rPr>
              <w:rFonts w:ascii="Cambria Math" w:hAnsi="Cambria Math" w:cs="Arial"/>
              <w:color w:val="000000" w:themeColor="text1"/>
              <w:szCs w:val="20"/>
              <w:rPrChange w:id="1244" w:author="Kim Wantae" w:date="2023-10-30T12:59:00Z">
                <w:rPr>
                  <w:rFonts w:ascii="Cambria Math" w:hAnsi="Cambria Math" w:cs="Arial"/>
                  <w:szCs w:val="20"/>
                </w:rPr>
              </w:rPrChange>
            </w:rPr>
            <m:t>=0.675</m:t>
          </w:ins>
        </m:r>
      </m:oMath>
      <w:ins w:id="1245" w:author="Eduardo Vitral Freigedo  Rodrigues" w:date="2023-10-05T20:45:00Z">
        <w:r w:rsidR="00D316ED" w:rsidRPr="00D23003">
          <w:rPr>
            <w:rFonts w:ascii="Arial" w:hAnsi="Arial" w:cs="Arial"/>
            <w:color w:val="000000" w:themeColor="text1"/>
            <w:szCs w:val="20"/>
            <w:rPrChange w:id="1246" w:author="Kim Wantae" w:date="2023-10-30T12:59:00Z">
              <w:rPr>
                <w:rFonts w:ascii="Arial" w:hAnsi="Arial" w:cs="Arial"/>
                <w:szCs w:val="20"/>
              </w:rPr>
            </w:rPrChange>
          </w:rPr>
          <w:t xml:space="preserve"> </w:t>
        </w:r>
      </w:ins>
      <w:ins w:id="1247" w:author="Eduardo Vitral Freigedo  Rodrigues" w:date="2023-10-05T20:46:00Z">
        <w:r w:rsidR="008B6A33" w:rsidRPr="00D23003">
          <w:rPr>
            <w:rFonts w:ascii="Arial" w:hAnsi="Arial" w:cs="Arial"/>
            <w:color w:val="000000" w:themeColor="text1"/>
            <w:szCs w:val="20"/>
            <w:rPrChange w:id="1248" w:author="Kim Wantae" w:date="2023-10-30T12:59:00Z">
              <w:rPr>
                <w:rFonts w:ascii="Arial" w:hAnsi="Arial" w:cs="Arial"/>
                <w:szCs w:val="20"/>
              </w:rPr>
            </w:rPrChange>
          </w:rPr>
          <w:t xml:space="preserve">in the </w:t>
        </w:r>
        <w:del w:id="1249" w:author="Vitral Freigedo, Eduardo" w:date="2023-10-05T21:19:00Z">
          <w:r w:rsidR="008B6A33" w:rsidRPr="00D23003" w:rsidDel="00D97F16">
            <w:rPr>
              <w:rFonts w:ascii="Arial" w:hAnsi="Arial" w:cs="Arial"/>
              <w:color w:val="000000" w:themeColor="text1"/>
              <w:szCs w:val="20"/>
              <w:rPrChange w:id="1250" w:author="Kim Wantae" w:date="2023-10-30T12:59:00Z">
                <w:rPr>
                  <w:rFonts w:ascii="Arial" w:hAnsi="Arial" w:cs="Arial"/>
                  <w:szCs w:val="20"/>
                </w:rPr>
              </w:rPrChange>
            </w:rPr>
            <w:delText>simulations</w:delText>
          </w:r>
        </w:del>
      </w:ins>
      <w:ins w:id="1251" w:author="Vitral Freigedo, Eduardo" w:date="2023-10-05T21:19:00Z">
        <w:r w:rsidR="00D97F16" w:rsidRPr="00D23003">
          <w:rPr>
            <w:rFonts w:ascii="Arial" w:hAnsi="Arial" w:cs="Arial"/>
            <w:color w:val="000000" w:themeColor="text1"/>
            <w:szCs w:val="20"/>
            <w:rPrChange w:id="1252" w:author="Kim Wantae" w:date="2023-10-30T12:59:00Z">
              <w:rPr>
                <w:rFonts w:ascii="Arial" w:hAnsi="Arial" w:cs="Arial"/>
                <w:szCs w:val="20"/>
              </w:rPr>
            </w:rPrChange>
          </w:rPr>
          <w:t>numerical experiments</w:t>
        </w:r>
      </w:ins>
      <w:ins w:id="1253" w:author="Eduardo Vitral Freigedo  Rodrigues" w:date="2023-10-05T20:46:00Z">
        <w:r w:rsidR="008B6A33" w:rsidRPr="00D23003">
          <w:rPr>
            <w:rFonts w:ascii="Arial" w:hAnsi="Arial" w:cs="Arial"/>
            <w:color w:val="000000" w:themeColor="text1"/>
            <w:szCs w:val="20"/>
            <w:rPrChange w:id="1254" w:author="Kim Wantae" w:date="2023-10-30T12:59:00Z">
              <w:rPr>
                <w:rFonts w:ascii="Arial" w:hAnsi="Arial" w:cs="Arial"/>
                <w:szCs w:val="20"/>
              </w:rPr>
            </w:rPrChange>
          </w:rPr>
          <w:t xml:space="preserve"> to simulate the annealing</w:t>
        </w:r>
      </w:ins>
      <w:ins w:id="1255" w:author="Eduardo Vitral Freigedo  Rodrigues" w:date="2023-10-05T21:15:00Z">
        <w:r w:rsidR="002825CB" w:rsidRPr="00D23003">
          <w:rPr>
            <w:rFonts w:ascii="Arial" w:hAnsi="Arial" w:cs="Arial"/>
            <w:color w:val="000000" w:themeColor="text1"/>
            <w:szCs w:val="20"/>
            <w:rPrChange w:id="1256" w:author="Kim Wantae" w:date="2023-10-30T12:59:00Z">
              <w:rPr>
                <w:rFonts w:ascii="Arial" w:hAnsi="Arial" w:cs="Arial"/>
                <w:szCs w:val="20"/>
              </w:rPr>
            </w:rPrChange>
          </w:rPr>
          <w:t>, s</w:t>
        </w:r>
      </w:ins>
      <w:ins w:id="1257" w:author="Eduardo Vitral Freigedo  Rodrigues" w:date="2023-10-05T21:16:00Z">
        <w:r w:rsidR="002825CB" w:rsidRPr="00D23003">
          <w:rPr>
            <w:rFonts w:ascii="Arial" w:hAnsi="Arial" w:cs="Arial"/>
            <w:color w:val="000000" w:themeColor="text1"/>
            <w:szCs w:val="20"/>
            <w:rPrChange w:id="1258" w:author="Kim Wantae" w:date="2023-10-30T12:59:00Z">
              <w:rPr>
                <w:rFonts w:ascii="Arial" w:hAnsi="Arial" w:cs="Arial"/>
                <w:szCs w:val="20"/>
              </w:rPr>
            </w:rPrChange>
          </w:rPr>
          <w:t xml:space="preserve">o that the outer smectic layers sublime while the </w:t>
        </w:r>
      </w:ins>
      <w:ins w:id="1259" w:author="Vitral Freigedo, Eduardo" w:date="2023-10-05T21:16:00Z">
        <w:r w:rsidR="002825CB" w:rsidRPr="00D23003">
          <w:rPr>
            <w:rFonts w:ascii="Arial" w:hAnsi="Arial" w:cs="Arial"/>
            <w:color w:val="000000" w:themeColor="text1"/>
            <w:szCs w:val="20"/>
            <w:rPrChange w:id="1260" w:author="Kim Wantae" w:date="2023-10-30T12:59:00Z">
              <w:rPr>
                <w:rFonts w:ascii="Arial" w:hAnsi="Arial" w:cs="Arial"/>
                <w:szCs w:val="20"/>
              </w:rPr>
            </w:rPrChange>
          </w:rPr>
          <w:t>bottom layers restructure.</w:t>
        </w:r>
      </w:ins>
      <w:ins w:id="1261" w:author="PKNU" w:date="2023-09-19T18:18:00Z">
        <w:del w:id="1262" w:author="Eduardo Vitral Freigedo  Rodrigues" w:date="2023-10-05T20:11:00Z">
          <w:r w:rsidRPr="00D23003" w:rsidDel="009427F5">
            <w:rPr>
              <w:rStyle w:val="a4"/>
              <w:rFonts w:ascii="Arial" w:hAnsi="Arial" w:cs="Arial"/>
              <w:b w:val="0"/>
              <w:color w:val="000000" w:themeColor="text1"/>
              <w:sz w:val="20"/>
              <w:szCs w:val="20"/>
              <w:rPrChange w:id="1263" w:author="Kim Wantae" w:date="2023-10-30T12:59:00Z">
                <w:rPr>
                  <w:rStyle w:val="a4"/>
                  <w:rFonts w:ascii="Arial" w:hAnsi="Arial" w:cs="Arial"/>
                  <w:szCs w:val="20"/>
                </w:rPr>
              </w:rPrChange>
            </w:rPr>
            <w:delText xml:space="preserve"> </w:delText>
          </w:r>
        </w:del>
      </w:ins>
    </w:p>
    <w:p w14:paraId="21980691" w14:textId="77777777" w:rsidR="00520656" w:rsidRPr="00D23003" w:rsidRDefault="00520656" w:rsidP="00D97F16">
      <w:pPr>
        <w:pStyle w:val="a3"/>
        <w:ind w:firstLineChars="50" w:firstLine="100"/>
        <w:jc w:val="both"/>
        <w:rPr>
          <w:ins w:id="1264" w:author="Eduardo Vitral Freigedo  Rodrigues" w:date="2023-10-05T20:03:00Z"/>
          <w:rStyle w:val="a4"/>
          <w:rFonts w:ascii="Arial" w:eastAsiaTheme="minorEastAsia" w:hAnsi="Arial" w:cs="Arial"/>
          <w:b w:val="0"/>
          <w:color w:val="000000" w:themeColor="text1"/>
          <w:sz w:val="20"/>
          <w:szCs w:val="20"/>
          <w:rPrChange w:id="1265" w:author="Kim Wantae" w:date="2023-10-30T12:59:00Z">
            <w:rPr>
              <w:ins w:id="1266" w:author="Eduardo Vitral Freigedo  Rodrigues" w:date="2023-10-05T20:03:00Z"/>
              <w:rStyle w:val="a4"/>
              <w:rFonts w:ascii="Arial" w:eastAsiaTheme="minorEastAsia" w:hAnsi="Arial" w:cs="Arial"/>
              <w:b w:val="0"/>
              <w:color w:val="FF0000"/>
              <w:kern w:val="2"/>
              <w:sz w:val="20"/>
              <w:szCs w:val="20"/>
            </w:rPr>
          </w:rPrChange>
        </w:rPr>
      </w:pPr>
    </w:p>
    <w:p w14:paraId="362FEA61" w14:textId="66E0B8D9" w:rsidR="00C95940" w:rsidRPr="00D23003" w:rsidRDefault="00C95940" w:rsidP="000C7B84">
      <w:pPr>
        <w:pStyle w:val="a3"/>
        <w:ind w:firstLineChars="50" w:firstLine="100"/>
        <w:jc w:val="both"/>
        <w:rPr>
          <w:ins w:id="1267" w:author="PKNU" w:date="2023-09-19T18:18:00Z"/>
          <w:rStyle w:val="a4"/>
          <w:rFonts w:ascii="Arial" w:eastAsiaTheme="minorEastAsia" w:hAnsi="Arial" w:cs="Arial"/>
          <w:b w:val="0"/>
          <w:color w:val="000000" w:themeColor="text1"/>
          <w:sz w:val="20"/>
          <w:szCs w:val="20"/>
          <w:rPrChange w:id="1268" w:author="Kim Wantae" w:date="2023-10-30T12:59:00Z">
            <w:rPr>
              <w:ins w:id="1269" w:author="PKNU" w:date="2023-09-19T18:18:00Z"/>
              <w:rStyle w:val="a4"/>
              <w:rFonts w:ascii="Arial" w:eastAsiaTheme="minorEastAsia" w:hAnsi="Arial" w:cs="Arial"/>
              <w:b w:val="0"/>
              <w:color w:val="FF0000"/>
              <w:sz w:val="20"/>
              <w:szCs w:val="20"/>
            </w:rPr>
          </w:rPrChange>
        </w:rPr>
      </w:pPr>
      <w:ins w:id="1270" w:author="PKNU" w:date="2023-09-19T18:18:00Z">
        <w:r w:rsidRPr="00D23003">
          <w:rPr>
            <w:rStyle w:val="a4"/>
            <w:rFonts w:ascii="Arial" w:eastAsiaTheme="minorEastAsia" w:hAnsi="Arial" w:cs="Arial"/>
            <w:b w:val="0"/>
            <w:color w:val="000000" w:themeColor="text1"/>
            <w:sz w:val="20"/>
            <w:szCs w:val="20"/>
            <w:rPrChange w:id="1271" w:author="Kim Wantae" w:date="2023-10-30T12:59:00Z">
              <w:rPr>
                <w:rStyle w:val="a4"/>
                <w:rFonts w:ascii="Arial" w:eastAsiaTheme="minorEastAsia" w:hAnsi="Arial" w:cs="Arial"/>
                <w:sz w:val="20"/>
                <w:szCs w:val="20"/>
              </w:rPr>
            </w:rPrChange>
          </w:rPr>
          <w:t xml:space="preserve">The formation of a hemispherical cylinder structure </w:t>
        </w:r>
        <w:del w:id="1272" w:author="Vitral Freigedo, Eduardo" w:date="2023-10-06T10:48:00Z">
          <w:r w:rsidRPr="00D23003" w:rsidDel="00186998">
            <w:rPr>
              <w:rStyle w:val="a4"/>
              <w:rFonts w:ascii="Arial" w:eastAsiaTheme="minorEastAsia" w:hAnsi="Arial" w:cs="Arial"/>
              <w:b w:val="0"/>
              <w:color w:val="000000" w:themeColor="text1"/>
              <w:sz w:val="20"/>
              <w:szCs w:val="20"/>
              <w:rPrChange w:id="1273" w:author="Kim Wantae" w:date="2023-10-30T12:59:00Z">
                <w:rPr>
                  <w:rStyle w:val="a4"/>
                  <w:rFonts w:ascii="Arial" w:eastAsiaTheme="minorEastAsia" w:hAnsi="Arial" w:cs="Arial"/>
                  <w:sz w:val="20"/>
                  <w:szCs w:val="20"/>
                </w:rPr>
              </w:rPrChange>
            </w:rPr>
            <w:delText>here</w:delText>
          </w:r>
        </w:del>
      </w:ins>
      <w:ins w:id="1274" w:author="Vitral Freigedo, Eduardo" w:date="2023-10-06T10:48:00Z">
        <w:r w:rsidR="00186998" w:rsidRPr="00D23003">
          <w:rPr>
            <w:rStyle w:val="a4"/>
            <w:rFonts w:ascii="Arial" w:eastAsiaTheme="minorEastAsia" w:hAnsi="Arial" w:cs="Arial"/>
            <w:b w:val="0"/>
            <w:color w:val="000000" w:themeColor="text1"/>
            <w:sz w:val="20"/>
            <w:szCs w:val="20"/>
            <w:rPrChange w:id="1275" w:author="Kim Wantae" w:date="2023-10-30T12:59:00Z">
              <w:rPr>
                <w:rStyle w:val="a4"/>
                <w:rFonts w:ascii="Arial" w:eastAsiaTheme="minorEastAsia" w:hAnsi="Arial" w:cs="Arial"/>
                <w:b w:val="0"/>
                <w:color w:val="FF0000"/>
                <w:sz w:val="20"/>
                <w:szCs w:val="20"/>
              </w:rPr>
            </w:rPrChange>
          </w:rPr>
          <w:t>in experiments</w:t>
        </w:r>
      </w:ins>
      <w:ins w:id="1276" w:author="PKNU" w:date="2023-09-19T18:18:00Z">
        <w:r w:rsidRPr="00D23003">
          <w:rPr>
            <w:rStyle w:val="a4"/>
            <w:rFonts w:ascii="Arial" w:eastAsiaTheme="minorEastAsia" w:hAnsi="Arial" w:cs="Arial"/>
            <w:b w:val="0"/>
            <w:color w:val="000000" w:themeColor="text1"/>
            <w:sz w:val="20"/>
            <w:szCs w:val="20"/>
            <w:rPrChange w:id="1277" w:author="Kim Wantae" w:date="2023-10-30T12:59:00Z">
              <w:rPr>
                <w:rStyle w:val="a4"/>
                <w:rFonts w:ascii="Arial" w:eastAsiaTheme="minorEastAsia" w:hAnsi="Arial" w:cs="Arial"/>
                <w:sz w:val="20"/>
                <w:szCs w:val="20"/>
              </w:rPr>
            </w:rPrChange>
          </w:rPr>
          <w:t xml:space="preserve"> is due to the partial rearrangement of Y002 molecules</w:t>
        </w:r>
        <w:del w:id="1278" w:author="Perry H Leo" w:date="2023-10-18T12:46:00Z">
          <w:r w:rsidRPr="00D23003" w:rsidDel="00D81EEE">
            <w:rPr>
              <w:rStyle w:val="a4"/>
              <w:rFonts w:ascii="Arial" w:eastAsiaTheme="minorEastAsia" w:hAnsi="Arial" w:cs="Arial"/>
              <w:b w:val="0"/>
              <w:color w:val="000000" w:themeColor="text1"/>
              <w:sz w:val="20"/>
              <w:szCs w:val="20"/>
              <w:rPrChange w:id="1279" w:author="Kim Wantae" w:date="2023-10-30T12:59:00Z">
                <w:rPr>
                  <w:rStyle w:val="a4"/>
                  <w:rFonts w:ascii="Arial" w:eastAsiaTheme="minorEastAsia" w:hAnsi="Arial" w:cs="Arial"/>
                  <w:sz w:val="20"/>
                  <w:szCs w:val="20"/>
                </w:rPr>
              </w:rPrChange>
            </w:rPr>
            <w:delText>, that is</w:delText>
          </w:r>
        </w:del>
        <w:r w:rsidRPr="00D23003">
          <w:rPr>
            <w:rStyle w:val="a4"/>
            <w:rFonts w:ascii="Arial" w:eastAsiaTheme="minorEastAsia" w:hAnsi="Arial" w:cs="Arial"/>
            <w:b w:val="0"/>
            <w:color w:val="000000" w:themeColor="text1"/>
            <w:sz w:val="20"/>
            <w:szCs w:val="20"/>
            <w:rPrChange w:id="1280" w:author="Kim Wantae" w:date="2023-10-30T12:59:00Z">
              <w:rPr>
                <w:rStyle w:val="a4"/>
                <w:rFonts w:ascii="Arial" w:eastAsiaTheme="minorEastAsia" w:hAnsi="Arial" w:cs="Arial"/>
                <w:sz w:val="20"/>
                <w:szCs w:val="20"/>
              </w:rPr>
            </w:rPrChange>
          </w:rPr>
          <w:t xml:space="preserve"> normal to the air interface, during the sublimation</w:t>
        </w:r>
        <w:del w:id="1281" w:author="DS.KIM" w:date="2023-09-20T22:30:00Z">
          <w:r w:rsidRPr="00D23003" w:rsidDel="00B4570C">
            <w:rPr>
              <w:rStyle w:val="a4"/>
              <w:rFonts w:ascii="Arial" w:eastAsiaTheme="minorEastAsia" w:hAnsi="Arial" w:cs="Arial"/>
              <w:b w:val="0"/>
              <w:color w:val="000000" w:themeColor="text1"/>
              <w:sz w:val="20"/>
              <w:szCs w:val="20"/>
              <w:rPrChange w:id="1282" w:author="Kim Wantae" w:date="2023-10-30T12:59:00Z">
                <w:rPr>
                  <w:rStyle w:val="a4"/>
                  <w:rFonts w:ascii="Arial" w:eastAsiaTheme="minorEastAsia" w:hAnsi="Arial" w:cs="Arial"/>
                  <w:sz w:val="20"/>
                  <w:szCs w:val="20"/>
                </w:rPr>
              </w:rPrChange>
            </w:rPr>
            <w:delText>-recombination</w:delText>
          </w:r>
        </w:del>
        <w:r w:rsidRPr="00D23003">
          <w:rPr>
            <w:rStyle w:val="a4"/>
            <w:rFonts w:ascii="Arial" w:eastAsiaTheme="minorEastAsia" w:hAnsi="Arial" w:cs="Arial"/>
            <w:b w:val="0"/>
            <w:color w:val="000000" w:themeColor="text1"/>
            <w:sz w:val="20"/>
            <w:szCs w:val="20"/>
            <w:rPrChange w:id="1283" w:author="Kim Wantae" w:date="2023-10-30T12:59:00Z">
              <w:rPr>
                <w:rStyle w:val="a4"/>
                <w:rFonts w:ascii="Arial" w:eastAsiaTheme="minorEastAsia" w:hAnsi="Arial" w:cs="Arial"/>
                <w:sz w:val="20"/>
                <w:szCs w:val="20"/>
              </w:rPr>
            </w:rPrChange>
          </w:rPr>
          <w:t xml:space="preserve"> process of Y002 on the surface of TFCDs.(43) Therefore, it can be understood that the molecular alignment within the internal layers is always perpendicular to the long axis of the hemispherical cylinder. Based on this fact, by examining the intermediate structures that arise through the sublimation</w:t>
        </w:r>
        <w:del w:id="1284" w:author="DS.KIM" w:date="2023-09-20T22:30:00Z">
          <w:r w:rsidRPr="00D23003" w:rsidDel="00B4570C">
            <w:rPr>
              <w:rStyle w:val="a4"/>
              <w:rFonts w:ascii="Arial" w:eastAsiaTheme="minorEastAsia" w:hAnsi="Arial" w:cs="Arial"/>
              <w:b w:val="0"/>
              <w:color w:val="000000" w:themeColor="text1"/>
              <w:sz w:val="20"/>
              <w:szCs w:val="20"/>
              <w:rPrChange w:id="1285" w:author="Kim Wantae" w:date="2023-10-30T12:59:00Z">
                <w:rPr>
                  <w:rStyle w:val="a4"/>
                  <w:rFonts w:ascii="Arial" w:eastAsiaTheme="minorEastAsia" w:hAnsi="Arial" w:cs="Arial"/>
                  <w:sz w:val="20"/>
                  <w:szCs w:val="20"/>
                </w:rPr>
              </w:rPrChange>
            </w:rPr>
            <w:delText>-recombination</w:delText>
          </w:r>
        </w:del>
        <w:r w:rsidRPr="00D23003">
          <w:rPr>
            <w:rStyle w:val="a4"/>
            <w:rFonts w:ascii="Arial" w:eastAsiaTheme="minorEastAsia" w:hAnsi="Arial" w:cs="Arial"/>
            <w:b w:val="0"/>
            <w:color w:val="000000" w:themeColor="text1"/>
            <w:sz w:val="20"/>
            <w:szCs w:val="20"/>
            <w:rPrChange w:id="1286" w:author="Kim Wantae" w:date="2023-10-30T12:59:00Z">
              <w:rPr>
                <w:rStyle w:val="a4"/>
                <w:rFonts w:ascii="Arial" w:eastAsiaTheme="minorEastAsia" w:hAnsi="Arial" w:cs="Arial"/>
                <w:sz w:val="20"/>
                <w:szCs w:val="20"/>
              </w:rPr>
            </w:rPrChange>
          </w:rPr>
          <w:t xml:space="preserve"> process in the layer-by-layer evaporation, the layered structure and molecular alignment within the initial TFCDs can be sequentially confirmed throughout its thickness. Thus, as observed with TFCDs' thermal </w:t>
        </w:r>
        <w:del w:id="1287" w:author="Kim Wantae" w:date="2023-10-04T15:06:00Z">
          <w:r w:rsidRPr="00D23003" w:rsidDel="001A7FAD">
            <w:rPr>
              <w:rStyle w:val="a4"/>
              <w:rFonts w:ascii="Arial" w:eastAsiaTheme="minorEastAsia" w:hAnsi="Arial" w:cs="Arial"/>
              <w:b w:val="0"/>
              <w:color w:val="000000" w:themeColor="text1"/>
              <w:sz w:val="20"/>
              <w:szCs w:val="20"/>
              <w:rPrChange w:id="1288" w:author="Kim Wantae" w:date="2023-10-30T12:59:00Z">
                <w:rPr>
                  <w:rStyle w:val="a4"/>
                  <w:rFonts w:ascii="Arial" w:eastAsiaTheme="minorEastAsia" w:hAnsi="Arial" w:cs="Arial"/>
                  <w:sz w:val="20"/>
                  <w:szCs w:val="20"/>
                </w:rPr>
              </w:rPrChange>
            </w:rPr>
            <w:delText>sinter</w:delText>
          </w:r>
        </w:del>
      </w:ins>
      <w:ins w:id="1289" w:author="Kim Wantae" w:date="2023-10-04T15:06:00Z">
        <w:r w:rsidR="001A7FAD" w:rsidRPr="00D23003">
          <w:rPr>
            <w:rStyle w:val="a4"/>
            <w:rFonts w:ascii="Arial" w:eastAsiaTheme="minorEastAsia" w:hAnsi="Arial" w:cs="Arial"/>
            <w:b w:val="0"/>
            <w:color w:val="000000" w:themeColor="text1"/>
            <w:sz w:val="20"/>
            <w:szCs w:val="20"/>
            <w:rPrChange w:id="1290" w:author="Kim Wantae" w:date="2023-10-30T12:59:00Z">
              <w:rPr>
                <w:rStyle w:val="a4"/>
                <w:rFonts w:ascii="Arial" w:eastAsiaTheme="minorEastAsia" w:hAnsi="Arial" w:cs="Arial"/>
                <w:b w:val="0"/>
                <w:color w:val="FF0000"/>
                <w:sz w:val="20"/>
                <w:szCs w:val="20"/>
              </w:rPr>
            </w:rPrChange>
          </w:rPr>
          <w:t>anneal</w:t>
        </w:r>
      </w:ins>
      <w:ins w:id="1291" w:author="PKNU" w:date="2023-09-19T18:18:00Z">
        <w:r w:rsidRPr="00D23003">
          <w:rPr>
            <w:rStyle w:val="a4"/>
            <w:rFonts w:ascii="Arial" w:eastAsiaTheme="minorEastAsia" w:hAnsi="Arial" w:cs="Arial"/>
            <w:b w:val="0"/>
            <w:color w:val="000000" w:themeColor="text1"/>
            <w:sz w:val="20"/>
            <w:szCs w:val="20"/>
            <w:rPrChange w:id="1292" w:author="Kim Wantae" w:date="2023-10-30T12:59:00Z">
              <w:rPr>
                <w:rStyle w:val="a4"/>
                <w:rFonts w:ascii="Arial" w:eastAsiaTheme="minorEastAsia" w:hAnsi="Arial" w:cs="Arial"/>
                <w:sz w:val="20"/>
                <w:szCs w:val="20"/>
              </w:rPr>
            </w:rPrChange>
          </w:rPr>
          <w:t xml:space="preserve">ing process on flat substrates and as inferred from the Maltese cross pattern of TFCDs observed through POM, it can be inferred that on flat substrates, molecular alignment at the bottom surface occurs radially with a defect-centered orientation. However, in the case of TFCDs on channel substrates, while POM images might not clearly distinguish them from those on flat substrates, SEM images of structures processed at 160 </w:t>
        </w:r>
        <w:r w:rsidRPr="00D23003">
          <w:rPr>
            <w:rStyle w:val="a4"/>
            <w:rFonts w:ascii="Arial" w:eastAsiaTheme="minorEastAsia" w:hAnsi="Arial" w:cs="Arial" w:hint="eastAsia"/>
            <w:b w:val="0"/>
            <w:color w:val="000000" w:themeColor="text1"/>
            <w:sz w:val="20"/>
            <w:szCs w:val="20"/>
            <w:rPrChange w:id="1293" w:author="Kim Wantae" w:date="2023-10-30T12:59:00Z">
              <w:rPr>
                <w:rStyle w:val="a4"/>
                <w:rFonts w:ascii="Arial" w:eastAsiaTheme="minorEastAsia" w:hAnsi="Arial" w:cs="Arial" w:hint="eastAsia"/>
                <w:sz w:val="20"/>
                <w:szCs w:val="20"/>
              </w:rPr>
            </w:rPrChange>
          </w:rPr>
          <w:t>℃</w:t>
        </w:r>
        <w:r w:rsidRPr="00D23003">
          <w:rPr>
            <w:rStyle w:val="a4"/>
            <w:rFonts w:ascii="Arial" w:eastAsiaTheme="minorEastAsia" w:hAnsi="Arial" w:cs="Arial"/>
            <w:b w:val="0"/>
            <w:color w:val="000000" w:themeColor="text1"/>
            <w:sz w:val="20"/>
            <w:szCs w:val="20"/>
            <w:rPrChange w:id="1294" w:author="Kim Wantae" w:date="2023-10-30T12:59:00Z">
              <w:rPr>
                <w:rStyle w:val="a4"/>
                <w:rFonts w:ascii="Arial" w:eastAsiaTheme="minorEastAsia" w:hAnsi="Arial" w:cs="Arial"/>
                <w:sz w:val="20"/>
                <w:szCs w:val="20"/>
              </w:rPr>
            </w:rPrChange>
          </w:rPr>
          <w:t xml:space="preserve"> for 40 minutes reveal that the molecular alignment at the bottom of the channel is parallel to the long axis of channels (4th image in Fig. </w:t>
        </w:r>
      </w:ins>
      <w:ins w:id="1295" w:author="PKNU" w:date="2023-09-20T18:22:00Z">
        <w:r w:rsidR="00897703" w:rsidRPr="00D23003">
          <w:rPr>
            <w:rStyle w:val="a4"/>
            <w:rFonts w:ascii="Arial" w:eastAsiaTheme="minorEastAsia" w:hAnsi="Arial" w:cs="Arial"/>
            <w:b w:val="0"/>
            <w:color w:val="000000" w:themeColor="text1"/>
            <w:sz w:val="20"/>
            <w:szCs w:val="20"/>
            <w:rPrChange w:id="1296" w:author="Kim Wantae" w:date="2023-10-30T12:59:00Z">
              <w:rPr>
                <w:rStyle w:val="a4"/>
                <w:rFonts w:ascii="Arial" w:eastAsiaTheme="minorEastAsia" w:hAnsi="Arial" w:cs="Arial"/>
                <w:b w:val="0"/>
                <w:color w:val="FF0000"/>
                <w:sz w:val="20"/>
                <w:szCs w:val="20"/>
              </w:rPr>
            </w:rPrChange>
          </w:rPr>
          <w:t>5</w:t>
        </w:r>
      </w:ins>
      <w:ins w:id="1297" w:author="PKNU" w:date="2023-09-19T18:18:00Z">
        <w:r w:rsidRPr="00D23003">
          <w:rPr>
            <w:rStyle w:val="a4"/>
            <w:rFonts w:ascii="Arial" w:eastAsiaTheme="minorEastAsia" w:hAnsi="Arial" w:cs="Arial"/>
            <w:b w:val="0"/>
            <w:color w:val="000000" w:themeColor="text1"/>
            <w:sz w:val="20"/>
            <w:szCs w:val="20"/>
            <w:rPrChange w:id="1298" w:author="Kim Wantae" w:date="2023-10-30T12:59:00Z">
              <w:rPr>
                <w:rStyle w:val="a4"/>
                <w:rFonts w:ascii="Arial" w:eastAsiaTheme="minorEastAsia" w:hAnsi="Arial" w:cs="Arial"/>
                <w:sz w:val="20"/>
                <w:szCs w:val="20"/>
              </w:rPr>
            </w:rPrChange>
          </w:rPr>
          <w:t>d), distinct from the radial orientation (Fig. S4). The above results introduce a new method for analyzing the internal structure of smectic LCs, which can complement the limitations of observation on layered LC structures using POM. Furthermore, it holds potential as a novel fabrication technique capable of hierarchically forming micro-nanostructures on the surface of three-dimensional structures.</w:t>
        </w:r>
      </w:ins>
    </w:p>
    <w:p w14:paraId="57E5C736" w14:textId="77777777" w:rsidR="00C95940" w:rsidRPr="00D23003" w:rsidRDefault="00C95940" w:rsidP="000C7B84">
      <w:pPr>
        <w:pStyle w:val="a3"/>
        <w:ind w:firstLineChars="50" w:firstLine="100"/>
        <w:jc w:val="both"/>
        <w:rPr>
          <w:rStyle w:val="a4"/>
          <w:rFonts w:ascii="Arial" w:eastAsiaTheme="minorEastAsia" w:hAnsi="Arial" w:cs="Arial"/>
          <w:b w:val="0"/>
          <w:color w:val="000000" w:themeColor="text1"/>
          <w:sz w:val="20"/>
          <w:szCs w:val="20"/>
          <w:rPrChange w:id="1299" w:author="Kim Wantae" w:date="2023-10-30T12:59:00Z">
            <w:rPr>
              <w:rStyle w:val="a4"/>
              <w:rFonts w:ascii="Arial" w:hAnsi="Arial" w:cs="Arial"/>
              <w:sz w:val="20"/>
              <w:szCs w:val="20"/>
            </w:rPr>
          </w:rPrChange>
        </w:rPr>
      </w:pPr>
    </w:p>
    <w:p w14:paraId="4223D18C" w14:textId="409E590B" w:rsidR="00A256AE" w:rsidRPr="00D23003" w:rsidRDefault="005F28F9" w:rsidP="000C7B84">
      <w:pPr>
        <w:pStyle w:val="a3"/>
        <w:spacing w:line="480" w:lineRule="auto"/>
        <w:jc w:val="both"/>
        <w:rPr>
          <w:rFonts w:ascii="Arial" w:hAnsi="Arial" w:cs="Arial"/>
          <w:b/>
          <w:bCs/>
          <w:color w:val="000000" w:themeColor="text1"/>
          <w:rPrChange w:id="1300" w:author="Kim Wantae" w:date="2023-10-30T12:59:00Z">
            <w:rPr>
              <w:rFonts w:ascii="Arial" w:hAnsi="Arial" w:cs="Arial"/>
              <w:b/>
              <w:bCs/>
            </w:rPr>
          </w:rPrChange>
        </w:rPr>
      </w:pPr>
      <w:r w:rsidRPr="00D23003">
        <w:rPr>
          <w:rFonts w:ascii="Arial" w:hAnsi="Arial" w:cs="Arial"/>
          <w:b/>
          <w:bCs/>
          <w:color w:val="000000" w:themeColor="text1"/>
          <w:rPrChange w:id="1301" w:author="Kim Wantae" w:date="2023-10-30T12:59:00Z">
            <w:rPr>
              <w:rFonts w:ascii="Arial" w:hAnsi="Arial" w:cs="Arial"/>
              <w:b/>
              <w:bCs/>
            </w:rPr>
          </w:rPrChange>
        </w:rPr>
        <w:t>Discussion</w:t>
      </w:r>
    </w:p>
    <w:p w14:paraId="46FE276B" w14:textId="5A08E64C" w:rsidR="00A256AE" w:rsidRPr="00E12933" w:rsidRDefault="007F632C" w:rsidP="001530CC">
      <w:pPr>
        <w:pStyle w:val="a3"/>
        <w:ind w:firstLineChars="50" w:firstLine="100"/>
        <w:jc w:val="both"/>
        <w:rPr>
          <w:rFonts w:ascii="Arial" w:hAnsi="Arial" w:cs="Arial"/>
          <w:sz w:val="20"/>
          <w:szCs w:val="20"/>
        </w:rPr>
      </w:pPr>
      <w:r w:rsidRPr="00D23003">
        <w:rPr>
          <w:rFonts w:ascii="Arial" w:hAnsi="Arial" w:cs="Arial"/>
          <w:color w:val="000000" w:themeColor="text1"/>
          <w:sz w:val="20"/>
          <w:szCs w:val="20"/>
          <w:rPrChange w:id="1302" w:author="Kim Wantae" w:date="2023-10-30T12:59:00Z">
            <w:rPr>
              <w:rFonts w:ascii="Arial" w:hAnsi="Arial" w:cs="Arial"/>
              <w:sz w:val="20"/>
              <w:szCs w:val="20"/>
            </w:rPr>
          </w:rPrChange>
        </w:rPr>
        <w:lastRenderedPageBreak/>
        <w:t xml:space="preserve">In conclusion, our study has demonstrated the precise spatial control achieved by depositing </w:t>
      </w:r>
      <w:r w:rsidR="001F621E" w:rsidRPr="00D23003">
        <w:rPr>
          <w:rFonts w:ascii="Arial" w:hAnsi="Arial" w:cs="Arial"/>
          <w:color w:val="000000" w:themeColor="text1"/>
          <w:sz w:val="20"/>
          <w:szCs w:val="20"/>
          <w:rPrChange w:id="1303" w:author="Kim Wantae" w:date="2023-10-30T12:59:00Z">
            <w:rPr>
              <w:rFonts w:ascii="Arial" w:hAnsi="Arial" w:cs="Arial"/>
              <w:sz w:val="20"/>
              <w:szCs w:val="20"/>
            </w:rPr>
          </w:rPrChange>
        </w:rPr>
        <w:t xml:space="preserve">smectic </w:t>
      </w:r>
      <w:r w:rsidRPr="00D23003">
        <w:rPr>
          <w:rFonts w:ascii="Arial" w:hAnsi="Arial" w:cs="Arial"/>
          <w:color w:val="000000" w:themeColor="text1"/>
          <w:sz w:val="20"/>
          <w:szCs w:val="20"/>
          <w:rPrChange w:id="1304" w:author="Kim Wantae" w:date="2023-10-30T12:59:00Z">
            <w:rPr>
              <w:rFonts w:ascii="Arial" w:hAnsi="Arial" w:cs="Arial"/>
              <w:sz w:val="20"/>
              <w:szCs w:val="20"/>
            </w:rPr>
          </w:rPrChange>
        </w:rPr>
        <w:t xml:space="preserve">LCs on patterned silicon substrates and isolating TFCD in a well-defined arrangement. Sublimation of the LCs was used to indirectly assess the energy properties of the TFCD structures, with the thickness of the LC layer and parameters of the substrate pattern enabling the production of isolated TFCDs. These findings provide us with a greater understanding of the behavior of </w:t>
      </w:r>
      <w:r w:rsidR="001F621E" w:rsidRPr="00D23003">
        <w:rPr>
          <w:rFonts w:ascii="Arial" w:hAnsi="Arial" w:cs="Arial"/>
          <w:color w:val="000000" w:themeColor="text1"/>
          <w:sz w:val="20"/>
          <w:szCs w:val="20"/>
          <w:rPrChange w:id="1305" w:author="Kim Wantae" w:date="2023-10-30T12:59:00Z">
            <w:rPr>
              <w:rFonts w:ascii="Arial" w:hAnsi="Arial" w:cs="Arial"/>
              <w:sz w:val="20"/>
              <w:szCs w:val="20"/>
            </w:rPr>
          </w:rPrChange>
        </w:rPr>
        <w:t xml:space="preserve">torus-shape </w:t>
      </w:r>
      <w:r w:rsidR="001F621E" w:rsidRPr="00E12933">
        <w:rPr>
          <w:rFonts w:ascii="Arial" w:hAnsi="Arial" w:cs="Arial"/>
          <w:sz w:val="20"/>
          <w:szCs w:val="20"/>
        </w:rPr>
        <w:t>droplets</w:t>
      </w:r>
      <w:r w:rsidRPr="00E12933">
        <w:rPr>
          <w:rFonts w:ascii="Arial" w:hAnsi="Arial" w:cs="Arial"/>
          <w:sz w:val="20"/>
          <w:szCs w:val="20"/>
        </w:rPr>
        <w:t>, and how their arrangement is greatly influenced by the shape of the patterned substrate. Simulation results reveal</w:t>
      </w:r>
      <w:del w:id="1306" w:author="Perry H Leo" w:date="2023-10-18T12:47:00Z">
        <w:r w:rsidRPr="00E12933" w:rsidDel="00A87A81">
          <w:rPr>
            <w:rFonts w:ascii="Arial" w:hAnsi="Arial" w:cs="Arial"/>
            <w:sz w:val="20"/>
            <w:szCs w:val="20"/>
          </w:rPr>
          <w:delText>ed</w:delText>
        </w:r>
      </w:del>
      <w:r w:rsidRPr="00E12933">
        <w:rPr>
          <w:rFonts w:ascii="Arial" w:hAnsi="Arial" w:cs="Arial"/>
          <w:sz w:val="20"/>
          <w:szCs w:val="20"/>
        </w:rPr>
        <w:t xml:space="preserve"> that the arrangement of TFCDs is greatly impacted by the shape of the patterned silicon substrate, and a geometric model was proposed to accurately estimate the energetic effects of nonzero eccentricity and evaluate their thermodynamic stability. This model can help us better understand the stability of the TFCD structures, and the parameters of the silicon substrate can be manipulated to produce unique patterns. Sublimation can be considered as a measure of molecular arrangement stability, </w:t>
      </w:r>
      <w:del w:id="1307" w:author="Perry H Leo" w:date="2023-10-18T12:48:00Z">
        <w:r w:rsidRPr="00E12933" w:rsidDel="00A87A81">
          <w:rPr>
            <w:rFonts w:ascii="Arial" w:hAnsi="Arial" w:cs="Arial"/>
            <w:sz w:val="20"/>
            <w:szCs w:val="20"/>
          </w:rPr>
          <w:delText xml:space="preserve">and </w:delText>
        </w:r>
      </w:del>
      <w:ins w:id="1308" w:author="Perry H Leo" w:date="2023-10-18T12:48:00Z">
        <w:r w:rsidR="00A87A81">
          <w:rPr>
            <w:rFonts w:ascii="Arial" w:hAnsi="Arial" w:cs="Arial"/>
            <w:sz w:val="20"/>
            <w:szCs w:val="20"/>
          </w:rPr>
          <w:t>with</w:t>
        </w:r>
        <w:r w:rsidR="00A87A81" w:rsidRPr="00E12933">
          <w:rPr>
            <w:rFonts w:ascii="Arial" w:hAnsi="Arial" w:cs="Arial"/>
            <w:sz w:val="20"/>
            <w:szCs w:val="20"/>
          </w:rPr>
          <w:t xml:space="preserve"> </w:t>
        </w:r>
      </w:ins>
      <w:r w:rsidRPr="00E12933">
        <w:rPr>
          <w:rFonts w:ascii="Arial" w:hAnsi="Arial" w:cs="Arial"/>
          <w:sz w:val="20"/>
          <w:szCs w:val="20"/>
        </w:rPr>
        <w:t>the more unstable the state, the faster sublimation occurs. In the elliptical shape, TFCD has a more distorted and unstable structure, thus leading to faster sublimation. Our findings provide valuable insights into the behavior of smectic LCs, and open up new possibilities for the development of novel LC-based devices with precise control over their topological properties. By manipulating the parameters of the silicon substrate, it is possible to create TFCD arrangements that are thermodynamically stable, and therefore less likely to be affected by sublimation. This can enable the production of unique patterns that can be used to develop novel LC-based devices.</w:t>
      </w:r>
    </w:p>
    <w:p w14:paraId="6BF9796B" w14:textId="15CADCEE" w:rsidR="005F28F9" w:rsidRPr="00E12933" w:rsidRDefault="005F28F9" w:rsidP="000C7B84">
      <w:pPr>
        <w:pStyle w:val="a3"/>
        <w:spacing w:line="480" w:lineRule="auto"/>
        <w:jc w:val="both"/>
        <w:rPr>
          <w:rFonts w:ascii="Arial" w:hAnsi="Arial" w:cs="Arial"/>
        </w:rPr>
      </w:pPr>
      <w:r w:rsidRPr="00E12933">
        <w:rPr>
          <w:rFonts w:ascii="Arial" w:hAnsi="Arial" w:cs="Arial"/>
          <w:b/>
          <w:bCs/>
        </w:rPr>
        <w:t>Materials</w:t>
      </w:r>
      <w:r w:rsidR="00B6210F" w:rsidRPr="00E12933">
        <w:rPr>
          <w:rFonts w:ascii="Arial" w:hAnsi="Arial" w:cs="Arial"/>
          <w:b/>
          <w:bCs/>
        </w:rPr>
        <w:t xml:space="preserve"> and</w:t>
      </w:r>
      <w:r w:rsidRPr="00E12933">
        <w:rPr>
          <w:rFonts w:ascii="Arial" w:hAnsi="Arial" w:cs="Arial"/>
          <w:b/>
          <w:bCs/>
        </w:rPr>
        <w:t xml:space="preserve"> Methods</w:t>
      </w:r>
    </w:p>
    <w:p w14:paraId="173A4B34" w14:textId="3A4FD399" w:rsidR="00576E24" w:rsidRPr="00E12933" w:rsidRDefault="00576E24" w:rsidP="001530CC">
      <w:pPr>
        <w:pStyle w:val="a3"/>
        <w:jc w:val="both"/>
        <w:rPr>
          <w:rFonts w:ascii="Arial" w:hAnsi="Arial" w:cs="Arial"/>
          <w:b/>
          <w:bCs/>
          <w:sz w:val="20"/>
          <w:szCs w:val="20"/>
        </w:rPr>
      </w:pPr>
      <w:r w:rsidRPr="00E12933">
        <w:rPr>
          <w:rFonts w:ascii="Arial" w:hAnsi="Arial" w:cs="Arial"/>
          <w:b/>
          <w:bCs/>
          <w:sz w:val="20"/>
          <w:szCs w:val="20"/>
        </w:rPr>
        <w:t xml:space="preserve">Materials </w:t>
      </w:r>
    </w:p>
    <w:p w14:paraId="430A5460" w14:textId="7CBA6ED1" w:rsidR="00576E24" w:rsidRPr="00E12933" w:rsidRDefault="00576E24" w:rsidP="001530CC">
      <w:pPr>
        <w:pStyle w:val="a3"/>
        <w:jc w:val="both"/>
        <w:rPr>
          <w:rFonts w:ascii="Arial" w:hAnsi="Arial" w:cs="Arial"/>
          <w:sz w:val="20"/>
          <w:szCs w:val="20"/>
        </w:rPr>
      </w:pPr>
      <w:r w:rsidRPr="00E12933">
        <w:rPr>
          <w:rFonts w:ascii="Arial" w:hAnsi="Arial" w:cs="Arial"/>
          <w:sz w:val="20"/>
          <w:szCs w:val="20"/>
        </w:rPr>
        <w:t xml:space="preserve">All solvents were procured from commercial suppliers at reagent grade or higher purity. If required, they were further purified to eliminate any residual moisture or oxygen. 3-Butenoic acid (97%), heptadecafluoro-n-octyl iodide (98%), tetrakis(triphenylphosphine)palladium (99%), lithium aluminium hydride (95%), ethyl 3-(4-hydroxyphenyl) benzoate (98%) were purchased from Sigma-Aldrich. Potassium carbonate (99%) was purchased from Alfa Aesar. Carbon tetrabromide (99%), triphenylphosphine(95%) were purchased from TCI Chemicals. </w:t>
      </w:r>
    </w:p>
    <w:p w14:paraId="63A21DCD" w14:textId="77777777" w:rsidR="00576E24" w:rsidRPr="00E12933" w:rsidRDefault="00576E24" w:rsidP="001530CC">
      <w:pPr>
        <w:pStyle w:val="a3"/>
        <w:jc w:val="both"/>
        <w:rPr>
          <w:rFonts w:ascii="Arial" w:hAnsi="Arial" w:cs="Arial"/>
          <w:b/>
          <w:bCs/>
          <w:sz w:val="20"/>
          <w:szCs w:val="20"/>
        </w:rPr>
      </w:pPr>
    </w:p>
    <w:p w14:paraId="65B4B804" w14:textId="61891972" w:rsidR="005F28F9" w:rsidRPr="00E12933" w:rsidRDefault="005F28F9" w:rsidP="001530CC">
      <w:pPr>
        <w:pStyle w:val="a3"/>
        <w:jc w:val="both"/>
        <w:rPr>
          <w:rFonts w:ascii="Arial" w:hAnsi="Arial" w:cs="Arial"/>
          <w:b/>
          <w:bCs/>
          <w:szCs w:val="20"/>
        </w:rPr>
      </w:pPr>
      <w:r w:rsidRPr="00E12933">
        <w:rPr>
          <w:rFonts w:ascii="Arial" w:hAnsi="Arial" w:cs="Arial"/>
          <w:b/>
          <w:bCs/>
          <w:sz w:val="20"/>
          <w:szCs w:val="20"/>
        </w:rPr>
        <w:t>Synthesis of Ethyl 4’-[(5,5,6,6,7,7,8,8,9,9,10,10,11,11,12,12,12-heptadecaflourododecyl)oxy] [1,1’-biphenyl]-4-carboxylate (Y002)</w:t>
      </w:r>
      <w:r w:rsidR="008D4F5E" w:rsidRPr="00E12933">
        <w:rPr>
          <w:rFonts w:ascii="Arial" w:hAnsi="Arial" w:cs="Arial"/>
          <w:b/>
          <w:bCs/>
          <w:sz w:val="20"/>
          <w:szCs w:val="20"/>
        </w:rPr>
        <w:t xml:space="preserve"> </w:t>
      </w:r>
    </w:p>
    <w:p w14:paraId="40C655F1" w14:textId="77777777" w:rsidR="0055793C" w:rsidRPr="00E12933" w:rsidRDefault="00586DCE" w:rsidP="001530CC">
      <w:pPr>
        <w:pBdr>
          <w:top w:val="nil"/>
          <w:left w:val="nil"/>
          <w:bottom w:val="nil"/>
          <w:right w:val="nil"/>
          <w:between w:val="nil"/>
        </w:pBdr>
        <w:contextualSpacing/>
        <w:rPr>
          <w:rFonts w:ascii="Arial" w:eastAsia="Times New Roman" w:hAnsi="Arial" w:cs="Arial"/>
          <w:kern w:val="0"/>
          <w:szCs w:val="20"/>
        </w:rPr>
      </w:pPr>
      <w:r w:rsidRPr="00E12933">
        <w:rPr>
          <w:rFonts w:ascii="Arial" w:eastAsia="Times New Roman" w:hAnsi="Arial" w:cs="Arial"/>
          <w:kern w:val="0"/>
          <w:szCs w:val="20"/>
        </w:rPr>
        <w:t>5,5,6,6,7,7,8,8,9,9,10,10,11,11,12,12,12-heptadecafluoro-1-bromododecane reacted with ethyl 3-(4-hydroxyphenyl) benzoate, leading to the final synthesis of Ethyl 4</w:t>
      </w:r>
      <w:r w:rsidRPr="00E12933">
        <w:rPr>
          <w:rFonts w:ascii="Arial" w:eastAsia="Times New Roman" w:hAnsi="Arial" w:cs="Arial" w:hint="eastAsia"/>
          <w:kern w:val="0"/>
          <w:szCs w:val="20"/>
        </w:rPr>
        <w:t>′</w:t>
      </w:r>
      <w:r w:rsidRPr="00E12933">
        <w:rPr>
          <w:rFonts w:ascii="Arial" w:eastAsia="Times New Roman" w:hAnsi="Arial" w:cs="Arial"/>
          <w:kern w:val="0"/>
          <w:szCs w:val="20"/>
        </w:rPr>
        <w:t>-[(5,5,6,6,7,7,8,8,9,9,10,10,11,11,12,12,12-heptadecafluorododecyl)oxy][1,1</w:t>
      </w:r>
      <w:r w:rsidRPr="00E12933">
        <w:rPr>
          <w:rFonts w:ascii="Arial" w:eastAsia="Times New Roman" w:hAnsi="Arial" w:cs="Arial" w:hint="eastAsia"/>
          <w:kern w:val="0"/>
          <w:szCs w:val="20"/>
        </w:rPr>
        <w:t>′</w:t>
      </w:r>
      <w:r w:rsidRPr="00E12933">
        <w:rPr>
          <w:rFonts w:ascii="Arial" w:eastAsia="Times New Roman" w:hAnsi="Arial" w:cs="Arial"/>
          <w:kern w:val="0"/>
          <w:szCs w:val="20"/>
        </w:rPr>
        <w:t>-biphenyl]-4-carboxylate (Y002). The synthesized compound underwent purification through multiple extractions using water and dichloromethane, with detailed information available in the Supplementary Information (SI).</w:t>
      </w:r>
    </w:p>
    <w:p w14:paraId="291B43D7" w14:textId="77777777" w:rsidR="0055793C" w:rsidRPr="00E12933" w:rsidRDefault="0055793C" w:rsidP="001530CC">
      <w:pPr>
        <w:pBdr>
          <w:top w:val="nil"/>
          <w:left w:val="nil"/>
          <w:bottom w:val="nil"/>
          <w:right w:val="nil"/>
          <w:between w:val="nil"/>
        </w:pBdr>
        <w:contextualSpacing/>
        <w:rPr>
          <w:rFonts w:ascii="Arial" w:eastAsia="Times New Roman" w:hAnsi="Arial" w:cs="Arial"/>
          <w:kern w:val="0"/>
          <w:szCs w:val="20"/>
        </w:rPr>
      </w:pPr>
    </w:p>
    <w:p w14:paraId="606E74E6" w14:textId="095DD481" w:rsidR="00B307C1" w:rsidRPr="00E12933" w:rsidRDefault="005F28F9" w:rsidP="001530CC">
      <w:pPr>
        <w:pStyle w:val="a3"/>
        <w:jc w:val="both"/>
        <w:rPr>
          <w:rFonts w:ascii="Arial" w:hAnsi="Arial" w:cs="Arial"/>
          <w:b/>
          <w:bCs/>
          <w:szCs w:val="20"/>
        </w:rPr>
      </w:pPr>
      <w:r w:rsidRPr="00E12933">
        <w:rPr>
          <w:rFonts w:ascii="Arial" w:hAnsi="Arial" w:cs="Arial"/>
          <w:b/>
          <w:bCs/>
          <w:sz w:val="20"/>
          <w:szCs w:val="20"/>
        </w:rPr>
        <w:t>Sublimation procedure</w:t>
      </w:r>
      <w:r w:rsidR="008D4F5E" w:rsidRPr="00E12933">
        <w:rPr>
          <w:rFonts w:ascii="Arial" w:hAnsi="Arial" w:cs="Arial"/>
          <w:b/>
          <w:bCs/>
          <w:sz w:val="20"/>
          <w:szCs w:val="20"/>
        </w:rPr>
        <w:t xml:space="preserve"> </w:t>
      </w:r>
    </w:p>
    <w:p w14:paraId="2227EBAF" w14:textId="2C9C2E78" w:rsidR="00F8491F" w:rsidRPr="00E12933" w:rsidRDefault="00AC7A9E" w:rsidP="001530CC">
      <w:pPr>
        <w:pBdr>
          <w:top w:val="nil"/>
          <w:left w:val="nil"/>
          <w:bottom w:val="nil"/>
          <w:right w:val="nil"/>
          <w:between w:val="nil"/>
        </w:pBdr>
        <w:contextualSpacing/>
        <w:rPr>
          <w:rFonts w:ascii="Arial" w:eastAsia="Times New Roman" w:hAnsi="Arial" w:cs="Arial"/>
          <w:kern w:val="0"/>
          <w:szCs w:val="20"/>
        </w:rPr>
      </w:pPr>
      <w:r w:rsidRPr="00E12933">
        <w:rPr>
          <w:rFonts w:ascii="Arial" w:eastAsia="Times New Roman" w:hAnsi="Arial" w:cs="Arial"/>
          <w:kern w:val="0"/>
          <w:szCs w:val="20"/>
        </w:rPr>
        <w:t>The following detailed process was carried out to effectively interact with the Si substrate by adjusting the depth of the sample. The Si substrate was pretreated with 100 W UV irradiation to generate oxygen plasma, which resulted in a hydrophilic surface on the substrate. In the first step of the process, Y002 material is deposited on a Si substrate that has been heated to approximately 200 °C, which leads to an isotropic state. Upon cooling to around 190°C, TFCD forms randomly on the surface. The temperature is then maintained to allow for slow sublimation to adjust the thickness. When the TFCD on the surface is observed under an optical microscope to begin being influenced by the pattern of the Si substrate, the substrate is reheated to 200°C in order to achieve an isotropic state (Figure 3a, i). It is rapidly cooled at a rate of 5°C/min and reaches a temperature of approximately 190-195°C. The sample undergoes a transition to the smectic A phase, and the formation of a uniformly distributed TFCD begins. Under the given conditions, arranging TFCD hexagonally is unfavorable, and it is strongly influenced by the pattern of the underlying Si substrate. Afterward, the sample is rapidly cooled to 160°C (at a rate of 50°C/min) and annealed for approximately 40 minutes.</w:t>
      </w:r>
    </w:p>
    <w:p w14:paraId="0311824D" w14:textId="77777777" w:rsidR="00AC7A9E" w:rsidRPr="00E12933" w:rsidRDefault="00AC7A9E" w:rsidP="000C7B84">
      <w:pPr>
        <w:pBdr>
          <w:top w:val="nil"/>
          <w:left w:val="nil"/>
          <w:bottom w:val="nil"/>
          <w:right w:val="nil"/>
          <w:between w:val="nil"/>
        </w:pBdr>
        <w:spacing w:line="480" w:lineRule="auto"/>
        <w:contextualSpacing/>
        <w:rPr>
          <w:rFonts w:ascii="Arial" w:eastAsia="Times New Roman" w:hAnsi="Arial" w:cs="Arial"/>
          <w:kern w:val="0"/>
          <w:szCs w:val="20"/>
        </w:rPr>
      </w:pPr>
    </w:p>
    <w:p w14:paraId="21318D3C" w14:textId="68290742" w:rsidR="00AC7A9E" w:rsidRPr="00E12933" w:rsidRDefault="005F28F9" w:rsidP="001530CC">
      <w:pPr>
        <w:pStyle w:val="a3"/>
        <w:jc w:val="both"/>
        <w:rPr>
          <w:rFonts w:ascii="Arial" w:hAnsi="Arial" w:cs="Arial"/>
          <w:b/>
          <w:bCs/>
          <w:szCs w:val="20"/>
        </w:rPr>
      </w:pPr>
      <w:r w:rsidRPr="00E12933">
        <w:rPr>
          <w:rFonts w:ascii="Arial" w:hAnsi="Arial" w:cs="Arial"/>
          <w:b/>
          <w:bCs/>
          <w:sz w:val="20"/>
          <w:szCs w:val="20"/>
        </w:rPr>
        <w:t>Observation</w:t>
      </w:r>
    </w:p>
    <w:p w14:paraId="7C936809" w14:textId="7A0CE1BA" w:rsidR="00AC7A9E" w:rsidRPr="00E12933" w:rsidRDefault="00AC7A9E" w:rsidP="001530CC">
      <w:pPr>
        <w:pBdr>
          <w:top w:val="nil"/>
          <w:left w:val="nil"/>
          <w:bottom w:val="nil"/>
          <w:right w:val="nil"/>
          <w:between w:val="nil"/>
        </w:pBdr>
        <w:contextualSpacing/>
        <w:rPr>
          <w:rFonts w:ascii="Arial" w:hAnsi="Arial" w:cs="Arial"/>
          <w:szCs w:val="20"/>
        </w:rPr>
      </w:pPr>
      <w:r w:rsidRPr="00E12933">
        <w:rPr>
          <w:rFonts w:ascii="Arial" w:hAnsi="Arial" w:cs="Arial"/>
          <w:szCs w:val="20"/>
        </w:rPr>
        <w:t>Scanning electron microscope (SEM) samples were prepared through the application of an osmium plasma coater to deposit a conductive osmium layer. Imaging procedures were carried out utilizing a Hitachi SU-8230.</w:t>
      </w:r>
    </w:p>
    <w:p w14:paraId="2DD23113" w14:textId="48CFC5CB" w:rsidR="006E7CEB" w:rsidRPr="00E12933" w:rsidRDefault="007B3E83" w:rsidP="001530CC">
      <w:pPr>
        <w:pStyle w:val="a3"/>
        <w:jc w:val="both"/>
        <w:rPr>
          <w:rFonts w:ascii="Arial" w:hAnsi="Arial" w:cs="Arial"/>
          <w:b/>
          <w:bCs/>
          <w:sz w:val="20"/>
          <w:szCs w:val="20"/>
        </w:rPr>
      </w:pPr>
      <w:r w:rsidRPr="00E12933">
        <w:rPr>
          <w:rFonts w:ascii="Arial" w:hAnsi="Arial" w:cs="Arial"/>
          <w:b/>
          <w:bCs/>
          <w:sz w:val="20"/>
          <w:szCs w:val="20"/>
        </w:rPr>
        <w:t>Phase Field Model and Computational Methodology</w:t>
      </w:r>
    </w:p>
    <w:p w14:paraId="4B6FE2F4" w14:textId="62C9F1CB" w:rsidR="006E7CEB" w:rsidRPr="00E12933" w:rsidRDefault="00546C09" w:rsidP="000C7B84">
      <w:pPr>
        <w:pStyle w:val="a3"/>
        <w:jc w:val="both"/>
        <w:rPr>
          <w:rFonts w:ascii="Arial" w:hAnsi="Arial" w:cs="Arial"/>
          <w:sz w:val="20"/>
          <w:szCs w:val="20"/>
        </w:rPr>
      </w:pPr>
      <w:ins w:id="1309" w:author="Vitral Freigedo, Eduardo" w:date="2023-10-06T11:24:00Z">
        <w:r w:rsidRPr="00E12933">
          <w:rPr>
            <w:rFonts w:ascii="Arial" w:hAnsi="Arial" w:cs="Arial"/>
            <w:sz w:val="20"/>
            <w:szCs w:val="20"/>
          </w:rPr>
          <w:t xml:space="preserve">This work introduces simulations based on a weakly compressible model for smectic-isotropic interfaces, building upon previous phase-field models. The model describes a smectic phase </w:t>
        </w:r>
        <w:r>
          <w:rPr>
            <w:rFonts w:ascii="Arial" w:hAnsi="Arial" w:cs="Arial"/>
            <w:sz w:val="20"/>
            <w:szCs w:val="20"/>
          </w:rPr>
          <w:t>in contact with</w:t>
        </w:r>
        <w:r w:rsidRPr="00E12933">
          <w:rPr>
            <w:rFonts w:ascii="Arial" w:hAnsi="Arial" w:cs="Arial"/>
            <w:sz w:val="20"/>
            <w:szCs w:val="20"/>
          </w:rPr>
          <w:t xml:space="preserve"> an isotropic fluid of different density. </w:t>
        </w:r>
      </w:ins>
      <w:del w:id="1310" w:author="Vitral Freigedo, Eduardo" w:date="2023-10-06T11:24:00Z">
        <w:r w:rsidR="006E7CEB" w:rsidRPr="00E12933" w:rsidDel="00546C09">
          <w:rPr>
            <w:rFonts w:ascii="Arial" w:hAnsi="Arial" w:cs="Arial"/>
            <w:sz w:val="20"/>
            <w:szCs w:val="20"/>
          </w:rPr>
          <w:delText>The study presents simulations based on a phase-field model for smectic</w:delText>
        </w:r>
      </w:del>
      <w:del w:id="1311" w:author="Vitral Freigedo, Eduardo" w:date="2023-10-06T11:15:00Z">
        <w:r w:rsidR="006E7CEB" w:rsidRPr="00E12933" w:rsidDel="00546C09">
          <w:rPr>
            <w:rFonts w:ascii="Arial" w:hAnsi="Arial" w:cs="Arial"/>
            <w:sz w:val="20"/>
            <w:szCs w:val="20"/>
          </w:rPr>
          <w:delText>-isotropic interfaces</w:delText>
        </w:r>
      </w:del>
      <w:del w:id="1312" w:author="Vitral Freigedo, Eduardo" w:date="2023-10-06T11:24:00Z">
        <w:r w:rsidR="006E7CEB" w:rsidRPr="00E12933" w:rsidDel="00546C09">
          <w:rPr>
            <w:rFonts w:ascii="Arial" w:hAnsi="Arial" w:cs="Arial"/>
            <w:sz w:val="20"/>
            <w:szCs w:val="20"/>
          </w:rPr>
          <w:delText>.</w:delText>
        </w:r>
      </w:del>
      <w:ins w:id="1313" w:author="Vitral Freigedo, Eduardo" w:date="2023-10-06T11:25:00Z">
        <w:r w:rsidR="00C2360F">
          <w:rPr>
            <w:rFonts w:ascii="Arial" w:hAnsi="Arial" w:cs="Arial"/>
            <w:sz w:val="20"/>
            <w:szCs w:val="20"/>
          </w:rPr>
          <w:t>N</w:t>
        </w:r>
      </w:ins>
      <w:del w:id="1314" w:author="Vitral Freigedo, Eduardo" w:date="2023-10-06T11:24:00Z">
        <w:r w:rsidR="006E7CEB" w:rsidRPr="00E12933" w:rsidDel="00546C09">
          <w:rPr>
            <w:rFonts w:ascii="Arial" w:hAnsi="Arial" w:cs="Arial"/>
            <w:sz w:val="20"/>
            <w:szCs w:val="20"/>
          </w:rPr>
          <w:delText xml:space="preserve"> </w:delText>
        </w:r>
      </w:del>
      <w:del w:id="1315" w:author="Vitral Freigedo, Eduardo" w:date="2023-10-06T11:25:00Z">
        <w:r w:rsidR="006E7CEB" w:rsidRPr="00E12933" w:rsidDel="00C2360F">
          <w:rPr>
            <w:rFonts w:ascii="Arial" w:hAnsi="Arial" w:cs="Arial"/>
            <w:sz w:val="20"/>
            <w:szCs w:val="20"/>
          </w:rPr>
          <w:delText>The model's n</w:delText>
        </w:r>
      </w:del>
      <w:r w:rsidR="006E7CEB" w:rsidRPr="00E12933">
        <w:rPr>
          <w:rFonts w:ascii="Arial" w:hAnsi="Arial" w:cs="Arial"/>
          <w:sz w:val="20"/>
          <w:szCs w:val="20"/>
        </w:rPr>
        <w:t xml:space="preserve">umerical integration </w:t>
      </w:r>
      <w:ins w:id="1316" w:author="Vitral Freigedo, Eduardo" w:date="2023-10-06T11:26:00Z">
        <w:r w:rsidR="00C2360F">
          <w:rPr>
            <w:rFonts w:ascii="Arial" w:hAnsi="Arial" w:cs="Arial"/>
            <w:sz w:val="20"/>
            <w:szCs w:val="20"/>
          </w:rPr>
          <w:t xml:space="preserve">of the governing equations </w:t>
        </w:r>
      </w:ins>
      <w:r w:rsidR="006E7CEB" w:rsidRPr="00E12933">
        <w:rPr>
          <w:rFonts w:ascii="Arial" w:hAnsi="Arial" w:cs="Arial"/>
          <w:sz w:val="20"/>
          <w:szCs w:val="20"/>
        </w:rPr>
        <w:t>captures complex transitions</w:t>
      </w:r>
      <w:ins w:id="1317" w:author="Vitral Freigedo, Eduardo" w:date="2023-10-06T12:13:00Z">
        <w:r w:rsidR="001B5177">
          <w:rPr>
            <w:rFonts w:ascii="Arial" w:hAnsi="Arial" w:cs="Arial"/>
            <w:sz w:val="20"/>
            <w:szCs w:val="20"/>
          </w:rPr>
          <w:t>,</w:t>
        </w:r>
      </w:ins>
      <w:r w:rsidR="006E7CEB" w:rsidRPr="00E12933">
        <w:rPr>
          <w:rFonts w:ascii="Arial" w:hAnsi="Arial" w:cs="Arial"/>
          <w:sz w:val="20"/>
          <w:szCs w:val="20"/>
        </w:rPr>
        <w:t xml:space="preserve"> and offers insights into </w:t>
      </w:r>
      <w:ins w:id="1318" w:author="Vitral Freigedo, Eduardo" w:date="2023-10-06T12:11:00Z">
        <w:r w:rsidR="001B5177">
          <w:rPr>
            <w:rFonts w:ascii="Arial" w:hAnsi="Arial" w:cs="Arial"/>
            <w:sz w:val="20"/>
            <w:szCs w:val="20"/>
          </w:rPr>
          <w:t>how t</w:t>
        </w:r>
      </w:ins>
      <w:ins w:id="1319" w:author="Vitral Freigedo, Eduardo" w:date="2023-10-06T12:12:00Z">
        <w:r w:rsidR="001B5177">
          <w:rPr>
            <w:rFonts w:ascii="Arial" w:hAnsi="Arial" w:cs="Arial"/>
            <w:sz w:val="20"/>
            <w:szCs w:val="20"/>
          </w:rPr>
          <w:t xml:space="preserve">he alignment of layers </w:t>
        </w:r>
        <w:del w:id="1320" w:author="Eduardo Vitral Freigedo  Rodrigues" w:date="2023-10-06T17:59:00Z">
          <w:r w:rsidR="001B5177" w:rsidDel="00227779">
            <w:rPr>
              <w:rFonts w:ascii="Arial" w:hAnsi="Arial" w:cs="Arial"/>
              <w:sz w:val="20"/>
              <w:szCs w:val="20"/>
            </w:rPr>
            <w:delText>or</w:delText>
          </w:r>
        </w:del>
      </w:ins>
      <w:ins w:id="1321" w:author="Eduardo Vitral Freigedo  Rodrigues" w:date="2023-10-06T17:59:00Z">
        <w:r w:rsidR="00227779">
          <w:rPr>
            <w:rFonts w:ascii="Arial" w:hAnsi="Arial" w:cs="Arial"/>
            <w:sz w:val="20"/>
            <w:szCs w:val="20"/>
          </w:rPr>
          <w:t>and</w:t>
        </w:r>
      </w:ins>
      <w:ins w:id="1322" w:author="Vitral Freigedo, Eduardo" w:date="2023-10-06T12:12:00Z">
        <w:r w:rsidR="001B5177">
          <w:rPr>
            <w:rFonts w:ascii="Arial" w:hAnsi="Arial" w:cs="Arial"/>
            <w:sz w:val="20"/>
            <w:szCs w:val="20"/>
          </w:rPr>
          <w:t xml:space="preserve"> hemicylinders affect the interface thermodynamics</w:t>
        </w:r>
      </w:ins>
      <w:ins w:id="1323" w:author="Vitral Freigedo, Eduardo" w:date="2023-10-06T12:13:00Z">
        <w:r w:rsidR="001B5177">
          <w:rPr>
            <w:rFonts w:ascii="Arial" w:hAnsi="Arial" w:cs="Arial"/>
            <w:sz w:val="20"/>
            <w:szCs w:val="20"/>
          </w:rPr>
          <w:t xml:space="preserve"> and curvature driven evolution</w:t>
        </w:r>
      </w:ins>
      <w:del w:id="1324" w:author="Vitral Freigedo, Eduardo" w:date="2023-10-06T12:11:00Z">
        <w:r w:rsidR="006E7CEB" w:rsidRPr="00E12933" w:rsidDel="001B5177">
          <w:rPr>
            <w:rFonts w:ascii="Arial" w:hAnsi="Arial" w:cs="Arial"/>
            <w:sz w:val="20"/>
            <w:szCs w:val="20"/>
          </w:rPr>
          <w:delText>surface tension and splay modulus relationships</w:delText>
        </w:r>
      </w:del>
      <w:r w:rsidR="006E7CEB" w:rsidRPr="00E12933">
        <w:rPr>
          <w:rFonts w:ascii="Arial" w:hAnsi="Arial" w:cs="Arial"/>
          <w:sz w:val="20"/>
          <w:szCs w:val="20"/>
        </w:rPr>
        <w:t xml:space="preserve">, demonstrating relevance to experimental observations. </w:t>
      </w:r>
      <w:del w:id="1325" w:author="Vitral Freigedo, Eduardo" w:date="2023-10-06T11:24:00Z">
        <w:r w:rsidR="006E7CEB" w:rsidRPr="00E12933" w:rsidDel="00546C09">
          <w:rPr>
            <w:rFonts w:ascii="Arial" w:hAnsi="Arial" w:cs="Arial"/>
            <w:sz w:val="20"/>
            <w:szCs w:val="20"/>
          </w:rPr>
          <w:delText xml:space="preserve">This work introduces simulations based on a weakly compressible model for smectic-isotropic interfaces, building upon previous phase-field models. The model describes a smectic phase alongside an isotropic fluid of different density. </w:delText>
        </w:r>
      </w:del>
      <w:r w:rsidR="006E7CEB" w:rsidRPr="00E12933">
        <w:rPr>
          <w:rFonts w:ascii="Arial" w:hAnsi="Arial" w:cs="Arial"/>
          <w:sz w:val="20"/>
          <w:szCs w:val="20"/>
        </w:rPr>
        <w:t>The smectic is represented by a sinusoidal order parameter linked to molecular density variations. The energy of the system accounts for</w:t>
      </w:r>
      <w:ins w:id="1326" w:author="Vitral Freigedo, Eduardo" w:date="2023-10-06T12:04:00Z">
        <w:r w:rsidR="001B5177">
          <w:rPr>
            <w:rFonts w:ascii="Arial" w:hAnsi="Arial" w:cs="Arial"/>
            <w:sz w:val="20"/>
            <w:szCs w:val="20"/>
          </w:rPr>
          <w:t xml:space="preserve"> displacement from planar layer configurations, </w:t>
        </w:r>
      </w:ins>
      <w:ins w:id="1327" w:author="Vitral Freigedo, Eduardo" w:date="2023-10-06T12:05:00Z">
        <w:r w:rsidR="001B5177">
          <w:rPr>
            <w:rFonts w:ascii="Arial" w:hAnsi="Arial" w:cs="Arial"/>
            <w:sz w:val="20"/>
            <w:szCs w:val="20"/>
          </w:rPr>
          <w:t xml:space="preserve">and also for deviations </w:t>
        </w:r>
      </w:ins>
      <w:del w:id="1328" w:author="Vitral Freigedo, Eduardo" w:date="2023-10-06T12:05:00Z">
        <w:r w:rsidR="006E7CEB" w:rsidRPr="00E12933" w:rsidDel="001B5177">
          <w:rPr>
            <w:rFonts w:ascii="Arial" w:hAnsi="Arial" w:cs="Arial"/>
            <w:sz w:val="20"/>
            <w:szCs w:val="20"/>
          </w:rPr>
          <w:delText xml:space="preserve"> deviations </w:delText>
        </w:r>
      </w:del>
      <w:r w:rsidR="006E7CEB" w:rsidRPr="00E12933">
        <w:rPr>
          <w:rFonts w:ascii="Arial" w:hAnsi="Arial" w:cs="Arial"/>
          <w:sz w:val="20"/>
          <w:szCs w:val="20"/>
        </w:rPr>
        <w:t xml:space="preserve">from equilibrium </w:t>
      </w:r>
      <w:ins w:id="1329" w:author="Vitral Freigedo, Eduardo" w:date="2023-10-06T12:05:00Z">
        <w:r w:rsidR="001B5177">
          <w:rPr>
            <w:rFonts w:ascii="Arial" w:hAnsi="Arial" w:cs="Arial"/>
            <w:sz w:val="20"/>
            <w:szCs w:val="20"/>
          </w:rPr>
          <w:t xml:space="preserve">interlayer spacing and </w:t>
        </w:r>
      </w:ins>
      <w:r w:rsidR="006E7CEB" w:rsidRPr="00E12933">
        <w:rPr>
          <w:rFonts w:ascii="Arial" w:hAnsi="Arial" w:cs="Arial"/>
          <w:sz w:val="20"/>
          <w:szCs w:val="20"/>
        </w:rPr>
        <w:t>densities</w:t>
      </w:r>
      <w:del w:id="1330" w:author="Vitral Freigedo, Eduardo" w:date="2023-10-06T12:05:00Z">
        <w:r w:rsidR="006E7CEB" w:rsidRPr="00E12933" w:rsidDel="001B5177">
          <w:rPr>
            <w:rFonts w:ascii="Arial" w:hAnsi="Arial" w:cs="Arial"/>
            <w:sz w:val="20"/>
            <w:szCs w:val="20"/>
          </w:rPr>
          <w:delText>, with terms dependent on the order parameter strength and displacement from planar layers</w:delText>
        </w:r>
      </w:del>
      <w:r w:rsidR="006E7CEB" w:rsidRPr="00E12933">
        <w:rPr>
          <w:rFonts w:ascii="Arial" w:hAnsi="Arial" w:cs="Arial"/>
          <w:sz w:val="20"/>
          <w:szCs w:val="20"/>
        </w:rPr>
        <w:t xml:space="preserve">. The energy density is expressed in terms of </w:t>
      </w:r>
      <w:ins w:id="1331" w:author="Vitral Freigedo, Eduardo" w:date="2023-10-06T12:08:00Z">
        <w:r w:rsidR="001B5177">
          <w:rPr>
            <w:rFonts w:ascii="Arial" w:hAnsi="Arial" w:cs="Arial"/>
            <w:sz w:val="20"/>
            <w:szCs w:val="20"/>
          </w:rPr>
          <w:t xml:space="preserve">the </w:t>
        </w:r>
      </w:ins>
      <w:r w:rsidR="006E7CEB" w:rsidRPr="00E12933">
        <w:rPr>
          <w:rFonts w:ascii="Arial" w:hAnsi="Arial" w:cs="Arial"/>
          <w:sz w:val="20"/>
          <w:szCs w:val="20"/>
        </w:rPr>
        <w:t>order parameter</w:t>
      </w:r>
      <w:del w:id="1332" w:author="Vitral Freigedo, Eduardo" w:date="2023-10-06T12:08:00Z">
        <w:r w:rsidR="006E7CEB" w:rsidRPr="00E12933" w:rsidDel="001B5177">
          <w:rPr>
            <w:rFonts w:ascii="Arial" w:hAnsi="Arial" w:cs="Arial"/>
            <w:sz w:val="20"/>
            <w:szCs w:val="20"/>
          </w:rPr>
          <w:delText xml:space="preserve"> variations</w:delText>
        </w:r>
      </w:del>
      <w:r w:rsidR="006E7CEB" w:rsidRPr="00E12933">
        <w:rPr>
          <w:rFonts w:ascii="Arial" w:hAnsi="Arial" w:cs="Arial"/>
          <w:sz w:val="20"/>
          <w:szCs w:val="20"/>
        </w:rPr>
        <w:t xml:space="preserve"> and</w:t>
      </w:r>
      <w:ins w:id="1333" w:author="Vitral Freigedo, Eduardo" w:date="2023-10-06T12:06:00Z">
        <w:r w:rsidR="001B5177">
          <w:rPr>
            <w:rFonts w:ascii="Arial" w:hAnsi="Arial" w:cs="Arial"/>
            <w:sz w:val="20"/>
            <w:szCs w:val="20"/>
          </w:rPr>
          <w:t xml:space="preserve"> its derivatives</w:t>
        </w:r>
      </w:ins>
      <w:ins w:id="1334" w:author="Vitral Freigedo, Eduardo" w:date="2023-10-06T12:07:00Z">
        <w:r w:rsidR="001B5177">
          <w:rPr>
            <w:rFonts w:ascii="Arial" w:hAnsi="Arial" w:cs="Arial"/>
            <w:sz w:val="20"/>
            <w:szCs w:val="20"/>
          </w:rPr>
          <w:t>, with a control parameter that can set which phase is energetically favored or allow both to coexist</w:t>
        </w:r>
      </w:ins>
      <w:del w:id="1335" w:author="Vitral Freigedo, Eduardo" w:date="2023-10-06T12:06:00Z">
        <w:r w:rsidR="006E7CEB" w:rsidRPr="00E12933" w:rsidDel="001B5177">
          <w:rPr>
            <w:rFonts w:ascii="Arial" w:hAnsi="Arial" w:cs="Arial"/>
            <w:sz w:val="20"/>
            <w:szCs w:val="20"/>
          </w:rPr>
          <w:delText xml:space="preserve"> curvature effects</w:delText>
        </w:r>
      </w:del>
      <w:r w:rsidR="006E7CEB" w:rsidRPr="00E12933">
        <w:rPr>
          <w:rFonts w:ascii="Arial" w:hAnsi="Arial" w:cs="Arial"/>
          <w:sz w:val="20"/>
          <w:szCs w:val="20"/>
        </w:rPr>
        <w:t>.</w:t>
      </w:r>
    </w:p>
    <w:p w14:paraId="47331551" w14:textId="1BD51BE2" w:rsidR="006E7CEB" w:rsidRPr="00E12933" w:rsidRDefault="006E7CEB" w:rsidP="000C7B84">
      <w:pPr>
        <w:pStyle w:val="a3"/>
        <w:jc w:val="both"/>
        <w:rPr>
          <w:rFonts w:ascii="Arial" w:hAnsi="Arial" w:cs="Arial"/>
          <w:sz w:val="20"/>
          <w:szCs w:val="20"/>
        </w:rPr>
      </w:pPr>
      <w:r w:rsidRPr="00E12933">
        <w:rPr>
          <w:rFonts w:ascii="Arial" w:hAnsi="Arial" w:cs="Arial"/>
          <w:sz w:val="20"/>
          <w:szCs w:val="20"/>
        </w:rPr>
        <w:t xml:space="preserve">The governing equations encompass mass and momentum balances, as well as the </w:t>
      </w:r>
      <w:ins w:id="1336" w:author="Vitral Freigedo, Eduardo" w:date="2023-10-06T11:28:00Z">
        <w:r w:rsidR="00C2360F">
          <w:rPr>
            <w:rFonts w:ascii="Arial" w:hAnsi="Arial" w:cs="Arial"/>
            <w:sz w:val="20"/>
            <w:szCs w:val="20"/>
          </w:rPr>
          <w:t xml:space="preserve">smectic </w:t>
        </w:r>
      </w:ins>
      <w:r w:rsidRPr="00E12933">
        <w:rPr>
          <w:rFonts w:ascii="Arial" w:hAnsi="Arial" w:cs="Arial"/>
          <w:sz w:val="20"/>
          <w:szCs w:val="20"/>
        </w:rPr>
        <w:t xml:space="preserve">order parameter equation. These equations are numerically integrated using a pseudo-spectral method, with specific boundary conditions reflecting planar anchoring. The simulations capture transitions from initial </w:t>
      </w:r>
      <w:ins w:id="1337" w:author="Vitral Freigedo, Eduardo" w:date="2023-10-06T11:29:00Z">
        <w:r w:rsidR="00C2360F">
          <w:rPr>
            <w:rFonts w:ascii="Arial" w:hAnsi="Arial" w:cs="Arial"/>
            <w:sz w:val="20"/>
            <w:szCs w:val="20"/>
          </w:rPr>
          <w:t xml:space="preserve">TFCD </w:t>
        </w:r>
      </w:ins>
      <w:r w:rsidRPr="00E12933">
        <w:rPr>
          <w:rFonts w:ascii="Arial" w:hAnsi="Arial" w:cs="Arial"/>
          <w:sz w:val="20"/>
          <w:szCs w:val="20"/>
        </w:rPr>
        <w:t>configurations to conical pyramids and concentric rings, mirroring experimental observations. The</w:t>
      </w:r>
      <w:ins w:id="1338" w:author="Vitral Freigedo, Eduardo" w:date="2023-10-06T12:15:00Z">
        <w:r w:rsidR="000A0C5E">
          <w:rPr>
            <w:rFonts w:ascii="Arial" w:hAnsi="Arial" w:cs="Arial"/>
            <w:sz w:val="20"/>
            <w:szCs w:val="20"/>
          </w:rPr>
          <w:t xml:space="preserve"> </w:t>
        </w:r>
      </w:ins>
      <w:del w:id="1339" w:author="Vitral Freigedo, Eduardo" w:date="2023-10-06T12:15:00Z">
        <w:r w:rsidRPr="00E12933" w:rsidDel="000A0C5E">
          <w:rPr>
            <w:rFonts w:ascii="Arial" w:hAnsi="Arial" w:cs="Arial"/>
            <w:sz w:val="20"/>
            <w:szCs w:val="20"/>
          </w:rPr>
          <w:delText xml:space="preserve"> model successfully relates </w:delText>
        </w:r>
      </w:del>
      <w:r w:rsidRPr="00E12933">
        <w:rPr>
          <w:rFonts w:ascii="Arial" w:hAnsi="Arial" w:cs="Arial"/>
          <w:sz w:val="20"/>
          <w:szCs w:val="20"/>
        </w:rPr>
        <w:t xml:space="preserve">surface tension and splay modulus </w:t>
      </w:r>
      <w:del w:id="1340" w:author="Vitral Freigedo, Eduardo" w:date="2023-10-06T12:15:00Z">
        <w:r w:rsidRPr="00E12933" w:rsidDel="000A0C5E">
          <w:rPr>
            <w:rFonts w:ascii="Arial" w:hAnsi="Arial" w:cs="Arial"/>
            <w:sz w:val="20"/>
            <w:szCs w:val="20"/>
          </w:rPr>
          <w:delText xml:space="preserve">through </w:delText>
        </w:r>
      </w:del>
      <w:ins w:id="1341" w:author="Vitral Freigedo, Eduardo" w:date="2023-10-06T12:15:00Z">
        <w:r w:rsidR="000A0C5E">
          <w:rPr>
            <w:rFonts w:ascii="Arial" w:hAnsi="Arial" w:cs="Arial"/>
            <w:sz w:val="20"/>
            <w:szCs w:val="20"/>
          </w:rPr>
          <w:t>can be written in terms of model</w:t>
        </w:r>
        <w:r w:rsidR="000A0C5E" w:rsidRPr="00E12933">
          <w:rPr>
            <w:rFonts w:ascii="Arial" w:hAnsi="Arial" w:cs="Arial"/>
            <w:sz w:val="20"/>
            <w:szCs w:val="20"/>
          </w:rPr>
          <w:t xml:space="preserve"> </w:t>
        </w:r>
      </w:ins>
      <w:r w:rsidRPr="00E12933">
        <w:rPr>
          <w:rFonts w:ascii="Arial" w:hAnsi="Arial" w:cs="Arial"/>
          <w:sz w:val="20"/>
          <w:szCs w:val="20"/>
        </w:rPr>
        <w:t>parameter</w:t>
      </w:r>
      <w:ins w:id="1342" w:author="Vitral Freigedo, Eduardo" w:date="2023-10-06T12:15:00Z">
        <w:r w:rsidR="000A0C5E">
          <w:rPr>
            <w:rFonts w:ascii="Arial" w:hAnsi="Arial" w:cs="Arial"/>
            <w:sz w:val="20"/>
            <w:szCs w:val="20"/>
          </w:rPr>
          <w:t>s</w:t>
        </w:r>
      </w:ins>
      <w:ins w:id="1343" w:author="Vitral Freigedo, Eduardo" w:date="2023-10-06T12:16:00Z">
        <w:r w:rsidR="000A0C5E">
          <w:rPr>
            <w:rFonts w:ascii="Arial" w:hAnsi="Arial" w:cs="Arial"/>
            <w:sz w:val="20"/>
            <w:szCs w:val="20"/>
          </w:rPr>
          <w:t>, and are tied to each other through those.</w:t>
        </w:r>
      </w:ins>
      <w:del w:id="1344" w:author="Vitral Freigedo, Eduardo" w:date="2023-10-06T12:15:00Z">
        <w:r w:rsidRPr="00E12933" w:rsidDel="000A0C5E">
          <w:rPr>
            <w:rFonts w:ascii="Arial" w:hAnsi="Arial" w:cs="Arial"/>
            <w:sz w:val="20"/>
            <w:szCs w:val="20"/>
          </w:rPr>
          <w:delText xml:space="preserve"> values.</w:delText>
        </w:r>
      </w:del>
    </w:p>
    <w:p w14:paraId="13E5BFD7" w14:textId="2D2E6DF5" w:rsidR="005F28F9" w:rsidRPr="00E12933" w:rsidRDefault="006E7CEB" w:rsidP="000C7B84">
      <w:pPr>
        <w:pStyle w:val="a3"/>
        <w:jc w:val="both"/>
        <w:rPr>
          <w:rFonts w:ascii="Arial" w:hAnsi="Arial" w:cs="Arial"/>
          <w:szCs w:val="20"/>
        </w:rPr>
      </w:pPr>
      <w:r w:rsidRPr="00E12933">
        <w:rPr>
          <w:rFonts w:ascii="Arial" w:hAnsi="Arial" w:cs="Arial"/>
          <w:sz w:val="20"/>
          <w:szCs w:val="20"/>
        </w:rPr>
        <w:t>The simulations consider parameter settings in line with experimental data, ensuring a sensible ratio between splay modulus and surface tension. The chosen density penalization parameter remains small to account for heating effects</w:t>
      </w:r>
      <w:ins w:id="1345" w:author="Vitral Freigedo, Eduardo" w:date="2023-10-06T11:30:00Z">
        <w:r w:rsidR="00C2360F">
          <w:rPr>
            <w:rFonts w:ascii="Arial" w:hAnsi="Arial" w:cs="Arial"/>
            <w:sz w:val="20"/>
            <w:szCs w:val="20"/>
          </w:rPr>
          <w:t xml:space="preserve"> and allow for sublimation to occur</w:t>
        </w:r>
      </w:ins>
      <w:r w:rsidRPr="00E12933">
        <w:rPr>
          <w:rFonts w:ascii="Arial" w:hAnsi="Arial" w:cs="Arial"/>
          <w:sz w:val="20"/>
          <w:szCs w:val="20"/>
        </w:rPr>
        <w:t>. Viscosity constants and mobility are specified, along with equilibrium densities for both phases. Further details are provided in the supporting information.</w:t>
      </w:r>
    </w:p>
    <w:p w14:paraId="38029043" w14:textId="77777777" w:rsidR="006E7CEB" w:rsidRPr="00E12933" w:rsidRDefault="006E7CEB" w:rsidP="000C7B84">
      <w:pPr>
        <w:pBdr>
          <w:top w:val="nil"/>
          <w:left w:val="nil"/>
          <w:bottom w:val="nil"/>
          <w:right w:val="nil"/>
          <w:between w:val="nil"/>
        </w:pBdr>
        <w:spacing w:line="480" w:lineRule="auto"/>
        <w:contextualSpacing/>
        <w:rPr>
          <w:rFonts w:ascii="Arial" w:hAnsi="Arial" w:cs="Arial"/>
          <w:szCs w:val="20"/>
        </w:rPr>
      </w:pPr>
    </w:p>
    <w:p w14:paraId="6FFD55D9" w14:textId="77777777" w:rsidR="005F28F9" w:rsidRPr="00E12933" w:rsidDel="00C2360F" w:rsidRDefault="005F28F9" w:rsidP="000C7B84">
      <w:pPr>
        <w:pBdr>
          <w:top w:val="nil"/>
          <w:left w:val="nil"/>
          <w:bottom w:val="nil"/>
          <w:right w:val="nil"/>
          <w:between w:val="nil"/>
        </w:pBdr>
        <w:spacing w:line="480" w:lineRule="auto"/>
        <w:ind w:left="200" w:right="200"/>
        <w:contextualSpacing/>
        <w:rPr>
          <w:del w:id="1346" w:author="Vitral Freigedo, Eduardo" w:date="2023-10-06T11:54:00Z"/>
          <w:rFonts w:ascii="Arial" w:hAnsi="Arial" w:cs="Arial"/>
          <w:b/>
          <w:sz w:val="24"/>
        </w:rPr>
      </w:pPr>
      <w:r w:rsidRPr="00E12933">
        <w:rPr>
          <w:rFonts w:ascii="Arial" w:hAnsi="Arial" w:cs="Arial"/>
          <w:b/>
          <w:sz w:val="24"/>
        </w:rPr>
        <w:t>Acknowledgments</w:t>
      </w:r>
    </w:p>
    <w:p w14:paraId="64D34F41" w14:textId="77777777" w:rsidR="005F28F9" w:rsidRPr="00E12933" w:rsidRDefault="005F28F9" w:rsidP="000C7B84">
      <w:pPr>
        <w:pBdr>
          <w:top w:val="nil"/>
          <w:left w:val="nil"/>
          <w:bottom w:val="nil"/>
          <w:right w:val="nil"/>
          <w:between w:val="nil"/>
        </w:pBdr>
        <w:spacing w:line="480" w:lineRule="auto"/>
        <w:contextualSpacing/>
        <w:rPr>
          <w:rFonts w:ascii="Arial" w:hAnsi="Arial" w:cs="Arial"/>
          <w:b/>
          <w:szCs w:val="20"/>
        </w:rPr>
      </w:pPr>
    </w:p>
    <w:p w14:paraId="498424C1" w14:textId="1831C29C" w:rsidR="00C2360F" w:rsidRPr="001F379E" w:rsidRDefault="00480FD2" w:rsidP="00C2360F">
      <w:pPr>
        <w:pStyle w:val="a3"/>
        <w:rPr>
          <w:ins w:id="1347" w:author="Vitral Freigedo, Eduardo" w:date="2023-10-06T11:54:00Z"/>
          <w:rFonts w:ascii="Arial" w:hAnsi="Arial" w:cs="Arial"/>
          <w:rPrChange w:id="1348" w:author="Vitral Freigedo, Eduardo" w:date="2023-10-06T12:00:00Z">
            <w:rPr>
              <w:ins w:id="1349" w:author="Vitral Freigedo, Eduardo" w:date="2023-10-06T11:54:00Z"/>
            </w:rPr>
          </w:rPrChange>
        </w:rPr>
      </w:pPr>
      <w:ins w:id="1350" w:author="Dong Ki Yoon" w:date="2023-11-03T15:05:00Z">
        <w:r w:rsidRPr="00480FD2">
          <w:rPr>
            <w:rFonts w:ascii="Arial" w:hAnsi="Arial" w:cs="Arial"/>
            <w:sz w:val="20"/>
            <w:szCs w:val="20"/>
          </w:rPr>
          <w:t>This was supported by the KAIST Grand Challenge 30 Project (KC30) and the National Research Foundation (NRF) funded by the Korean Government (MIST) (</w:t>
        </w:r>
        <w:r w:rsidR="005B1E2A" w:rsidRPr="005B1E2A">
          <w:rPr>
            <w:rFonts w:ascii="Arial" w:hAnsi="Arial" w:cs="Arial"/>
            <w:sz w:val="20"/>
            <w:szCs w:val="20"/>
          </w:rPr>
          <w:t>RS-2023-00273025</w:t>
        </w:r>
        <w:r w:rsidRPr="00480FD2">
          <w:rPr>
            <w:rFonts w:ascii="Arial" w:hAnsi="Arial" w:cs="Arial"/>
            <w:sz w:val="20"/>
            <w:szCs w:val="20"/>
          </w:rPr>
          <w:t>).</w:t>
        </w:r>
        <w:r>
          <w:rPr>
            <w:rFonts w:ascii="Arial" w:hAnsi="Arial" w:cs="Arial"/>
            <w:sz w:val="20"/>
            <w:szCs w:val="20"/>
          </w:rPr>
          <w:t xml:space="preserve"> </w:t>
        </w:r>
      </w:ins>
      <w:ins w:id="1351" w:author="Vitral Freigedo, Eduardo" w:date="2023-10-06T11:54:00Z">
        <w:r w:rsidR="00C2360F" w:rsidRPr="001F379E">
          <w:rPr>
            <w:rFonts w:ascii="Arial" w:hAnsi="Arial" w:cs="Arial"/>
            <w:sz w:val="20"/>
            <w:szCs w:val="20"/>
            <w:rPrChange w:id="1352" w:author="Vitral Freigedo, Eduardo" w:date="2023-10-06T12:00:00Z">
              <w:rPr>
                <w:rFonts w:ascii="CMR10" w:hAnsi="CMR10"/>
                <w:sz w:val="20"/>
                <w:szCs w:val="20"/>
              </w:rPr>
            </w:rPrChange>
          </w:rPr>
          <w:t xml:space="preserve">This research </w:t>
        </w:r>
      </w:ins>
      <w:ins w:id="1353" w:author="Dong Ki Yoon" w:date="2023-11-03T15:05:00Z">
        <w:r>
          <w:rPr>
            <w:rFonts w:ascii="Arial" w:hAnsi="Arial" w:cs="Arial"/>
            <w:sz w:val="20"/>
            <w:szCs w:val="20"/>
          </w:rPr>
          <w:t xml:space="preserve">was also </w:t>
        </w:r>
      </w:ins>
      <w:ins w:id="1354" w:author="Vitral Freigedo, Eduardo" w:date="2023-10-06T11:54:00Z">
        <w:del w:id="1355" w:author="Dong Ki Yoon" w:date="2023-11-03T15:05:00Z">
          <w:r w:rsidR="00C2360F" w:rsidRPr="001F379E" w:rsidDel="00480FD2">
            <w:rPr>
              <w:rFonts w:ascii="Arial" w:hAnsi="Arial" w:cs="Arial"/>
              <w:sz w:val="20"/>
              <w:szCs w:val="20"/>
              <w:rPrChange w:id="1356" w:author="Vitral Freigedo, Eduardo" w:date="2023-10-06T12:00:00Z">
                <w:rPr>
                  <w:rFonts w:ascii="CMR10" w:hAnsi="CMR10"/>
                  <w:sz w:val="20"/>
                  <w:szCs w:val="20"/>
                </w:rPr>
              </w:rPrChange>
            </w:rPr>
            <w:delText xml:space="preserve">has been </w:delText>
          </w:r>
        </w:del>
        <w:r w:rsidR="00C2360F" w:rsidRPr="001F379E">
          <w:rPr>
            <w:rFonts w:ascii="Arial" w:hAnsi="Arial" w:cs="Arial"/>
            <w:sz w:val="20"/>
            <w:szCs w:val="20"/>
            <w:rPrChange w:id="1357" w:author="Vitral Freigedo, Eduardo" w:date="2023-10-06T12:00:00Z">
              <w:rPr>
                <w:rFonts w:ascii="CMR10" w:hAnsi="CMR10"/>
                <w:sz w:val="20"/>
                <w:szCs w:val="20"/>
              </w:rPr>
            </w:rPrChange>
          </w:rPr>
          <w:t>supported by the Extreme Science and Engineering Discovery Environment (XSEDE)</w:t>
        </w:r>
        <w:del w:id="1358" w:author="Dong Ki Yoon" w:date="2023-11-03T15:04:00Z">
          <w:r w:rsidR="00C2360F" w:rsidRPr="001F379E" w:rsidDel="00480FD2">
            <w:rPr>
              <w:rFonts w:ascii="Arial" w:hAnsi="Arial" w:cs="Arial"/>
              <w:sz w:val="20"/>
              <w:szCs w:val="20"/>
              <w:rPrChange w:id="1359" w:author="Vitral Freigedo, Eduardo" w:date="2023-10-06T12:00:00Z">
                <w:rPr>
                  <w:rFonts w:ascii="CMR10" w:hAnsi="CMR10"/>
                  <w:sz w:val="20"/>
                  <w:szCs w:val="20"/>
                </w:rPr>
              </w:rPrChange>
            </w:rPr>
            <w:delText xml:space="preserve"> </w:delText>
          </w:r>
        </w:del>
      </w:ins>
      <w:ins w:id="1360" w:author="Vitral Freigedo, Eduardo" w:date="2023-10-06T12:00:00Z">
        <w:del w:id="1361" w:author="Dong Ki Yoon" w:date="2023-11-03T15:04:00Z">
          <w:r w:rsidR="001F379E" w:rsidRPr="001F379E" w:rsidDel="00480FD2">
            <w:rPr>
              <w:rFonts w:ascii="Arial" w:hAnsi="Arial" w:cs="Arial"/>
              <w:sz w:val="20"/>
              <w:szCs w:val="20"/>
              <w:rPrChange w:id="1362" w:author="Vitral Freigedo, Eduardo" w:date="2023-10-06T12:00:00Z">
                <w:rPr>
                  <w:rFonts w:ascii="CMR10" w:hAnsi="CMR10"/>
                  <w:sz w:val="20"/>
                  <w:szCs w:val="20"/>
                </w:rPr>
              </w:rPrChange>
            </w:rPr>
            <w:delText>.(</w:delText>
          </w:r>
        </w:del>
      </w:ins>
      <w:ins w:id="1363" w:author="Vitral Freigedo, Eduardo" w:date="2023-10-06T11:59:00Z">
        <w:del w:id="1364" w:author="Dong Ki Yoon" w:date="2023-11-03T15:04:00Z">
          <w:r w:rsidR="001F379E" w:rsidRPr="001F379E" w:rsidDel="00480FD2">
            <w:rPr>
              <w:rFonts w:ascii="Arial" w:hAnsi="Arial" w:cs="Arial"/>
              <w:sz w:val="20"/>
              <w:szCs w:val="20"/>
              <w:rPrChange w:id="1365" w:author="Vitral Freigedo, Eduardo" w:date="2023-10-06T12:00:00Z">
                <w:rPr>
                  <w:rFonts w:ascii="CMR10" w:hAnsi="CMR10"/>
                  <w:sz w:val="20"/>
                  <w:szCs w:val="20"/>
                </w:rPr>
              </w:rPrChange>
            </w:rPr>
            <w:delText>53</w:delText>
          </w:r>
        </w:del>
      </w:ins>
      <w:ins w:id="1366" w:author="Vitral Freigedo, Eduardo" w:date="2023-10-06T12:00:00Z">
        <w:del w:id="1367" w:author="Dong Ki Yoon" w:date="2023-11-03T15:04:00Z">
          <w:r w:rsidR="001F379E" w:rsidRPr="001F379E" w:rsidDel="00480FD2">
            <w:rPr>
              <w:rFonts w:ascii="Arial" w:hAnsi="Arial" w:cs="Arial"/>
              <w:sz w:val="20"/>
              <w:szCs w:val="20"/>
              <w:rPrChange w:id="1368" w:author="Vitral Freigedo, Eduardo" w:date="2023-10-06T12:00:00Z">
                <w:rPr>
                  <w:rFonts w:ascii="CMR10" w:hAnsi="CMR10"/>
                  <w:sz w:val="20"/>
                  <w:szCs w:val="20"/>
                </w:rPr>
              </w:rPrChange>
            </w:rPr>
            <w:delText>)</w:delText>
          </w:r>
        </w:del>
      </w:ins>
      <w:ins w:id="1369" w:author="Vitral Freigedo, Eduardo" w:date="2023-10-06T11:54:00Z">
        <w:r w:rsidR="00C2360F" w:rsidRPr="001F379E">
          <w:rPr>
            <w:rFonts w:ascii="Arial" w:hAnsi="Arial" w:cs="Arial"/>
            <w:sz w:val="20"/>
            <w:szCs w:val="20"/>
            <w:rPrChange w:id="1370" w:author="Vitral Freigedo, Eduardo" w:date="2023-10-06T12:00:00Z">
              <w:rPr>
                <w:rFonts w:ascii="CMR10" w:hAnsi="CMR10"/>
                <w:sz w:val="20"/>
                <w:szCs w:val="20"/>
              </w:rPr>
            </w:rPrChange>
          </w:rPr>
          <w:t>, which is supported by the National Science Foundation under Grant No. ACI-1548562</w:t>
        </w:r>
      </w:ins>
      <w:ins w:id="1371" w:author="Vitral Freigedo, Eduardo" w:date="2023-10-06T12:00:00Z">
        <w:r w:rsidR="001F379E">
          <w:rPr>
            <w:rFonts w:ascii="Arial" w:hAnsi="Arial" w:cs="Arial"/>
            <w:sz w:val="20"/>
            <w:szCs w:val="20"/>
          </w:rPr>
          <w:t>.</w:t>
        </w:r>
      </w:ins>
      <w:ins w:id="1372" w:author="Dong Ki Yoon" w:date="2023-11-03T15:03:00Z">
        <w:r>
          <w:rPr>
            <w:rFonts w:ascii="Arial" w:hAnsi="Arial" w:cs="Arial"/>
            <w:sz w:val="20"/>
            <w:szCs w:val="20"/>
          </w:rPr>
          <w:t xml:space="preserve"> </w:t>
        </w:r>
      </w:ins>
    </w:p>
    <w:p w14:paraId="19946056" w14:textId="33727876" w:rsidR="005F28F9" w:rsidRPr="00E12933" w:rsidDel="00C2360F" w:rsidRDefault="005F28F9" w:rsidP="000C7B84">
      <w:pPr>
        <w:pBdr>
          <w:top w:val="nil"/>
          <w:left w:val="nil"/>
          <w:bottom w:val="nil"/>
          <w:right w:val="nil"/>
          <w:between w:val="nil"/>
        </w:pBdr>
        <w:spacing w:line="480" w:lineRule="auto"/>
        <w:ind w:left="200" w:right="200"/>
        <w:contextualSpacing/>
        <w:rPr>
          <w:del w:id="1373" w:author="Vitral Freigedo, Eduardo" w:date="2023-10-06T11:54:00Z"/>
          <w:rFonts w:ascii="Arial" w:hAnsi="Arial" w:cs="Arial"/>
          <w:szCs w:val="20"/>
        </w:rPr>
      </w:pPr>
      <w:del w:id="1374" w:author="Vitral Freigedo, Eduardo" w:date="2023-10-06T11:54:00Z">
        <w:r w:rsidRPr="00E12933" w:rsidDel="00C2360F">
          <w:rPr>
            <w:rFonts w:ascii="Arial" w:hAnsi="Arial" w:cs="Arial"/>
            <w:szCs w:val="20"/>
          </w:rPr>
          <w:delText xml:space="preserve">Paste your acknowledgments </w:delText>
        </w:r>
        <w:commentRangeStart w:id="1375"/>
        <w:r w:rsidRPr="00E12933" w:rsidDel="00C2360F">
          <w:rPr>
            <w:rFonts w:ascii="Arial" w:hAnsi="Arial" w:cs="Arial"/>
            <w:szCs w:val="20"/>
          </w:rPr>
          <w:delText>here</w:delText>
        </w:r>
        <w:commentRangeEnd w:id="1375"/>
        <w:r w:rsidR="00BB7672" w:rsidRPr="00E12933" w:rsidDel="00C2360F">
          <w:rPr>
            <w:rStyle w:val="aa"/>
          </w:rPr>
          <w:commentReference w:id="1375"/>
        </w:r>
        <w:r w:rsidRPr="00E12933" w:rsidDel="00C2360F">
          <w:rPr>
            <w:rFonts w:ascii="Arial" w:hAnsi="Arial" w:cs="Arial"/>
            <w:szCs w:val="20"/>
          </w:rPr>
          <w:delText>.</w:delText>
        </w:r>
      </w:del>
    </w:p>
    <w:p w14:paraId="3BB364AF" w14:textId="69DE05EC" w:rsidR="001604F0" w:rsidRPr="00E12933" w:rsidRDefault="001604F0" w:rsidP="000C7B84">
      <w:pPr>
        <w:widowControl/>
        <w:wordWrap/>
        <w:autoSpaceDE/>
        <w:autoSpaceDN/>
        <w:spacing w:line="480" w:lineRule="auto"/>
        <w:rPr>
          <w:rFonts w:ascii="Arial" w:hAnsi="Arial" w:cs="Arial"/>
          <w:szCs w:val="20"/>
        </w:rPr>
      </w:pPr>
      <w:r w:rsidRPr="00E12933">
        <w:rPr>
          <w:rFonts w:ascii="Arial" w:hAnsi="Arial" w:cs="Arial"/>
          <w:szCs w:val="20"/>
        </w:rPr>
        <w:br w:type="page"/>
      </w:r>
    </w:p>
    <w:p w14:paraId="06E5E4E9" w14:textId="30BA48B0" w:rsidR="00E510B1" w:rsidRPr="00E12933" w:rsidRDefault="00B53CEC" w:rsidP="000C7B84">
      <w:pPr>
        <w:pStyle w:val="a3"/>
        <w:spacing w:line="480" w:lineRule="auto"/>
        <w:jc w:val="both"/>
        <w:rPr>
          <w:rFonts w:ascii="Arial" w:hAnsi="Arial" w:cs="Arial"/>
          <w:sz w:val="20"/>
          <w:szCs w:val="20"/>
        </w:rPr>
      </w:pPr>
      <w:r w:rsidRPr="00E12933">
        <w:rPr>
          <w:rFonts w:ascii="Arial" w:hAnsi="Arial" w:cs="Arial"/>
          <w:b/>
          <w:bCs/>
        </w:rPr>
        <w:lastRenderedPageBreak/>
        <w:t>References</w:t>
      </w:r>
    </w:p>
    <w:p w14:paraId="24BCB91B" w14:textId="77777777" w:rsidR="00285F3F" w:rsidRPr="00285F3F" w:rsidRDefault="00A14E3D" w:rsidP="00285F3F">
      <w:pPr>
        <w:pStyle w:val="EndNoteBibliography"/>
        <w:ind w:left="720" w:hanging="720"/>
        <w:rPr>
          <w:noProof/>
        </w:rPr>
      </w:pPr>
      <w:r w:rsidRPr="00E12933">
        <w:rPr>
          <w:rFonts w:ascii="Arial" w:hAnsi="Arial" w:cs="Arial"/>
          <w:sz w:val="20"/>
          <w:szCs w:val="20"/>
        </w:rPr>
        <w:fldChar w:fldCharType="begin"/>
      </w:r>
      <w:r w:rsidRPr="00447DA1">
        <w:rPr>
          <w:rFonts w:ascii="Arial" w:hAnsi="Arial" w:cs="Arial"/>
          <w:sz w:val="20"/>
          <w:szCs w:val="20"/>
          <w:rPrChange w:id="1376" w:author="Vitral Freigedo, Eduardo" w:date="2023-10-05T12:36:00Z">
            <w:rPr>
              <w:rFonts w:ascii="Arial" w:hAnsi="Arial" w:cs="Arial"/>
              <w:sz w:val="20"/>
              <w:szCs w:val="20"/>
              <w:lang w:val="pt-BR"/>
            </w:rPr>
          </w:rPrChange>
        </w:rPr>
        <w:instrText xml:space="preserve"> ADDIN EN.REFLIST </w:instrText>
      </w:r>
      <w:r w:rsidRPr="00E12933">
        <w:rPr>
          <w:rFonts w:ascii="Arial" w:hAnsi="Arial" w:cs="Arial"/>
          <w:sz w:val="20"/>
          <w:szCs w:val="20"/>
        </w:rPr>
        <w:fldChar w:fldCharType="separate"/>
      </w:r>
      <w:r w:rsidR="00285F3F" w:rsidRPr="00285F3F">
        <w:rPr>
          <w:noProof/>
        </w:rPr>
        <w:t>1.</w:t>
      </w:r>
      <w:r w:rsidR="00285F3F" w:rsidRPr="00285F3F">
        <w:rPr>
          <w:noProof/>
        </w:rPr>
        <w:tab/>
        <w:t xml:space="preserve">X. B. Zuo, Structural Studies on Soft Matter Self-Assembly with Small-Angle X-ray Scattering. </w:t>
      </w:r>
      <w:r w:rsidR="00285F3F" w:rsidRPr="00285F3F">
        <w:rPr>
          <w:i/>
          <w:noProof/>
        </w:rPr>
        <w:t>Acta Crystallogr A</w:t>
      </w:r>
      <w:r w:rsidR="00285F3F" w:rsidRPr="00285F3F">
        <w:rPr>
          <w:noProof/>
        </w:rPr>
        <w:t xml:space="preserve"> </w:t>
      </w:r>
      <w:r w:rsidR="00285F3F" w:rsidRPr="00285F3F">
        <w:rPr>
          <w:b/>
          <w:noProof/>
        </w:rPr>
        <w:t>77</w:t>
      </w:r>
      <w:r w:rsidR="00285F3F" w:rsidRPr="00285F3F">
        <w:rPr>
          <w:noProof/>
        </w:rPr>
        <w:t>, A204-A204 (2021).</w:t>
      </w:r>
    </w:p>
    <w:p w14:paraId="5DD8F6FB" w14:textId="77777777" w:rsidR="00285F3F" w:rsidRPr="00285F3F" w:rsidRDefault="00285F3F" w:rsidP="00285F3F">
      <w:pPr>
        <w:pStyle w:val="EndNoteBibliography"/>
        <w:ind w:left="720" w:hanging="720"/>
        <w:rPr>
          <w:noProof/>
        </w:rPr>
      </w:pPr>
      <w:r w:rsidRPr="00285F3F">
        <w:rPr>
          <w:noProof/>
        </w:rPr>
        <w:t>2.</w:t>
      </w:r>
      <w:r w:rsidRPr="00285F3F">
        <w:rPr>
          <w:noProof/>
        </w:rPr>
        <w:tab/>
        <w:t xml:space="preserve">S. I. Stupp, R. H. Zha, L. C. Palmer, H. Cui, R. Bitton, Self-assembly of biomolecular soft matter. </w:t>
      </w:r>
      <w:r w:rsidRPr="00285F3F">
        <w:rPr>
          <w:i/>
          <w:noProof/>
        </w:rPr>
        <w:t>Faraday Discuss</w:t>
      </w:r>
      <w:r w:rsidRPr="00285F3F">
        <w:rPr>
          <w:noProof/>
        </w:rPr>
        <w:t xml:space="preserve"> </w:t>
      </w:r>
      <w:r w:rsidRPr="00285F3F">
        <w:rPr>
          <w:b/>
          <w:noProof/>
        </w:rPr>
        <w:t>166</w:t>
      </w:r>
      <w:r w:rsidRPr="00285F3F">
        <w:rPr>
          <w:noProof/>
        </w:rPr>
        <w:t>, 9-30 (2013).</w:t>
      </w:r>
    </w:p>
    <w:p w14:paraId="62432A7F" w14:textId="77777777" w:rsidR="00285F3F" w:rsidRPr="00285F3F" w:rsidRDefault="00285F3F" w:rsidP="00285F3F">
      <w:pPr>
        <w:pStyle w:val="EndNoteBibliography"/>
        <w:ind w:left="720" w:hanging="720"/>
        <w:rPr>
          <w:noProof/>
        </w:rPr>
      </w:pPr>
      <w:r w:rsidRPr="00285F3F">
        <w:rPr>
          <w:noProof/>
        </w:rPr>
        <w:t>3.</w:t>
      </w:r>
      <w:r w:rsidRPr="00285F3F">
        <w:rPr>
          <w:noProof/>
        </w:rPr>
        <w:tab/>
        <w:t xml:space="preserve">G. H. Sagar, M. A. Arunagirinathan, J. R. Bellare, Self-assembled surfactant nano-structures important in drug delivery: A review. </w:t>
      </w:r>
      <w:r w:rsidRPr="00285F3F">
        <w:rPr>
          <w:i/>
          <w:noProof/>
        </w:rPr>
        <w:t>Indian J Exp Biol</w:t>
      </w:r>
      <w:r w:rsidRPr="00285F3F">
        <w:rPr>
          <w:noProof/>
        </w:rPr>
        <w:t xml:space="preserve"> </w:t>
      </w:r>
      <w:r w:rsidRPr="00285F3F">
        <w:rPr>
          <w:b/>
          <w:noProof/>
        </w:rPr>
        <w:t>45</w:t>
      </w:r>
      <w:r w:rsidRPr="00285F3F">
        <w:rPr>
          <w:noProof/>
        </w:rPr>
        <w:t>, 133-159 (2007).</w:t>
      </w:r>
    </w:p>
    <w:p w14:paraId="606C048E" w14:textId="77777777" w:rsidR="00285F3F" w:rsidRPr="00285F3F" w:rsidRDefault="00285F3F" w:rsidP="00285F3F">
      <w:pPr>
        <w:pStyle w:val="EndNoteBibliography"/>
        <w:ind w:left="720" w:hanging="720"/>
        <w:rPr>
          <w:noProof/>
        </w:rPr>
      </w:pPr>
      <w:r w:rsidRPr="00285F3F">
        <w:rPr>
          <w:noProof/>
        </w:rPr>
        <w:t>4.</w:t>
      </w:r>
      <w:r w:rsidRPr="00285F3F">
        <w:rPr>
          <w:noProof/>
        </w:rPr>
        <w:tab/>
        <w:t xml:space="preserve">P. Viswanathan, D. Lee, S. Manivannan, T. Yim, K. Kim, Monolayer assembly of gold nanodots on polyelectrolyte support: A multifunctional electrocatalyst for reduction of oxygen and oxidation of sulfite and nitrite. </w:t>
      </w:r>
      <w:r w:rsidRPr="00285F3F">
        <w:rPr>
          <w:i/>
          <w:noProof/>
        </w:rPr>
        <w:t>B Korean Chem Soc</w:t>
      </w:r>
      <w:r w:rsidRPr="00285F3F">
        <w:rPr>
          <w:noProof/>
        </w:rPr>
        <w:t xml:space="preserve"> </w:t>
      </w:r>
      <w:r w:rsidRPr="00285F3F">
        <w:rPr>
          <w:b/>
          <w:noProof/>
        </w:rPr>
        <w:t>43</w:t>
      </w:r>
      <w:r w:rsidRPr="00285F3F">
        <w:rPr>
          <w:noProof/>
        </w:rPr>
        <w:t>, 396-401 (2022).</w:t>
      </w:r>
    </w:p>
    <w:p w14:paraId="479D7B5D" w14:textId="77777777" w:rsidR="00285F3F" w:rsidRPr="00285F3F" w:rsidRDefault="00285F3F" w:rsidP="00285F3F">
      <w:pPr>
        <w:pStyle w:val="EndNoteBibliography"/>
        <w:ind w:left="720" w:hanging="720"/>
        <w:rPr>
          <w:noProof/>
        </w:rPr>
      </w:pPr>
      <w:r w:rsidRPr="00285F3F">
        <w:rPr>
          <w:noProof/>
        </w:rPr>
        <w:t>5.</w:t>
      </w:r>
      <w:r w:rsidRPr="00285F3F">
        <w:rPr>
          <w:noProof/>
        </w:rPr>
        <w:tab/>
        <w:t xml:space="preserve">W. K. Zhu, W. R. Cai, Z. Z. Yin, M. J. Cheng, Y. Kong, Self-assembly of covalent porphyrin compound and its enhanced electrochemiluminescence performance. </w:t>
      </w:r>
      <w:r w:rsidRPr="00285F3F">
        <w:rPr>
          <w:i/>
          <w:noProof/>
        </w:rPr>
        <w:t>B Korean Chem Soc</w:t>
      </w:r>
      <w:r w:rsidRPr="00285F3F">
        <w:rPr>
          <w:noProof/>
        </w:rPr>
        <w:t xml:space="preserve"> </w:t>
      </w:r>
      <w:r w:rsidRPr="00285F3F">
        <w:rPr>
          <w:b/>
          <w:noProof/>
        </w:rPr>
        <w:t>43</w:t>
      </w:r>
      <w:r w:rsidRPr="00285F3F">
        <w:rPr>
          <w:noProof/>
        </w:rPr>
        <w:t>, 1373-1382 (2022).</w:t>
      </w:r>
    </w:p>
    <w:p w14:paraId="75A85DDE" w14:textId="77777777" w:rsidR="00285F3F" w:rsidRPr="00285F3F" w:rsidRDefault="00285F3F" w:rsidP="00285F3F">
      <w:pPr>
        <w:pStyle w:val="EndNoteBibliography"/>
        <w:ind w:left="720" w:hanging="720"/>
        <w:rPr>
          <w:noProof/>
        </w:rPr>
      </w:pPr>
      <w:r w:rsidRPr="00285F3F">
        <w:rPr>
          <w:noProof/>
        </w:rPr>
        <w:t>6.</w:t>
      </w:r>
      <w:r w:rsidRPr="00285F3F">
        <w:rPr>
          <w:noProof/>
        </w:rPr>
        <w:tab/>
        <w:t xml:space="preserve">A. D. Pezzutti, L. R. Gómez, D. A. Vega, Smectic block copolymer thin films on corrugated substrates. </w:t>
      </w:r>
      <w:r w:rsidRPr="00285F3F">
        <w:rPr>
          <w:i/>
          <w:noProof/>
        </w:rPr>
        <w:t>Soft Matter</w:t>
      </w:r>
      <w:r w:rsidRPr="00285F3F">
        <w:rPr>
          <w:noProof/>
        </w:rPr>
        <w:t xml:space="preserve"> </w:t>
      </w:r>
      <w:r w:rsidRPr="00285F3F">
        <w:rPr>
          <w:b/>
          <w:noProof/>
        </w:rPr>
        <w:t>11</w:t>
      </w:r>
      <w:r w:rsidRPr="00285F3F">
        <w:rPr>
          <w:noProof/>
        </w:rPr>
        <w:t>, 2866-2873 (2015).</w:t>
      </w:r>
    </w:p>
    <w:p w14:paraId="6819AAF2" w14:textId="77777777" w:rsidR="00285F3F" w:rsidRPr="00285F3F" w:rsidRDefault="00285F3F" w:rsidP="00285F3F">
      <w:pPr>
        <w:pStyle w:val="EndNoteBibliography"/>
        <w:ind w:left="720" w:hanging="720"/>
        <w:rPr>
          <w:noProof/>
        </w:rPr>
      </w:pPr>
      <w:r w:rsidRPr="00285F3F">
        <w:rPr>
          <w:noProof/>
        </w:rPr>
        <w:t>7.</w:t>
      </w:r>
      <w:r w:rsidRPr="00285F3F">
        <w:rPr>
          <w:noProof/>
        </w:rPr>
        <w:tab/>
        <w:t xml:space="preserve">J. Diaz, M. Pinna, A. V. Zvelindovsky, I. Pagonabarraga, Nematic Ordering of Anisotropic Nanoparticles in Block Copolymers. </w:t>
      </w:r>
      <w:r w:rsidRPr="00285F3F">
        <w:rPr>
          <w:i/>
          <w:noProof/>
        </w:rPr>
        <w:t>Adv Theor Simul</w:t>
      </w:r>
      <w:r w:rsidRPr="00285F3F">
        <w:rPr>
          <w:noProof/>
        </w:rPr>
        <w:t xml:space="preserve"> </w:t>
      </w:r>
      <w:r w:rsidRPr="00285F3F">
        <w:rPr>
          <w:b/>
          <w:noProof/>
        </w:rPr>
        <w:t>5</w:t>
      </w:r>
      <w:r w:rsidRPr="00285F3F">
        <w:rPr>
          <w:noProof/>
        </w:rPr>
        <w:t xml:space="preserve"> (2022).</w:t>
      </w:r>
    </w:p>
    <w:p w14:paraId="75CF3286" w14:textId="77777777" w:rsidR="00285F3F" w:rsidRPr="00285F3F" w:rsidRDefault="00285F3F" w:rsidP="00285F3F">
      <w:pPr>
        <w:pStyle w:val="EndNoteBibliography"/>
        <w:ind w:left="720" w:hanging="720"/>
        <w:rPr>
          <w:noProof/>
        </w:rPr>
      </w:pPr>
      <w:r w:rsidRPr="00285F3F">
        <w:rPr>
          <w:noProof/>
        </w:rPr>
        <w:t>8.</w:t>
      </w:r>
      <w:r w:rsidRPr="00285F3F">
        <w:rPr>
          <w:noProof/>
        </w:rPr>
        <w:tab/>
        <w:t>P. A. Beales</w:t>
      </w:r>
      <w:r w:rsidRPr="00285F3F">
        <w:rPr>
          <w:i/>
          <w:noProof/>
        </w:rPr>
        <w:t xml:space="preserve"> et al.</w:t>
      </w:r>
      <w:r w:rsidRPr="00285F3F">
        <w:rPr>
          <w:noProof/>
        </w:rPr>
        <w:t xml:space="preserve">, Reversible Assembly of Stacked Membrane Nanodiscs with Reduced Dimensionality and Variable Periodicity. </w:t>
      </w:r>
      <w:r w:rsidRPr="00285F3F">
        <w:rPr>
          <w:i/>
          <w:noProof/>
        </w:rPr>
        <w:t>J Am Chem Soc</w:t>
      </w:r>
      <w:r w:rsidRPr="00285F3F">
        <w:rPr>
          <w:noProof/>
        </w:rPr>
        <w:t xml:space="preserve"> </w:t>
      </w:r>
      <w:r w:rsidRPr="00285F3F">
        <w:rPr>
          <w:b/>
          <w:noProof/>
        </w:rPr>
        <w:t>135</w:t>
      </w:r>
      <w:r w:rsidRPr="00285F3F">
        <w:rPr>
          <w:noProof/>
        </w:rPr>
        <w:t>, 3335-3338 (2013).</w:t>
      </w:r>
    </w:p>
    <w:p w14:paraId="25D7296F" w14:textId="77777777" w:rsidR="00285F3F" w:rsidRPr="00285F3F" w:rsidRDefault="00285F3F" w:rsidP="00285F3F">
      <w:pPr>
        <w:pStyle w:val="EndNoteBibliography"/>
        <w:ind w:left="720" w:hanging="720"/>
        <w:rPr>
          <w:noProof/>
        </w:rPr>
      </w:pPr>
      <w:r w:rsidRPr="00285F3F">
        <w:rPr>
          <w:noProof/>
        </w:rPr>
        <w:t>9.</w:t>
      </w:r>
      <w:r w:rsidRPr="00285F3F">
        <w:rPr>
          <w:noProof/>
        </w:rPr>
        <w:tab/>
        <w:t xml:space="preserve">H. Noguchi, J. B. Fournier, Membrane structure formation induced by two types of banana-shaped proteins. </w:t>
      </w:r>
      <w:r w:rsidRPr="00285F3F">
        <w:rPr>
          <w:i/>
          <w:noProof/>
        </w:rPr>
        <w:t>Soft Matter</w:t>
      </w:r>
      <w:r w:rsidRPr="00285F3F">
        <w:rPr>
          <w:noProof/>
        </w:rPr>
        <w:t xml:space="preserve"> </w:t>
      </w:r>
      <w:r w:rsidRPr="00285F3F">
        <w:rPr>
          <w:b/>
          <w:noProof/>
        </w:rPr>
        <w:t>13</w:t>
      </w:r>
      <w:r w:rsidRPr="00285F3F">
        <w:rPr>
          <w:noProof/>
        </w:rPr>
        <w:t>, 4099-4111 (2017).</w:t>
      </w:r>
    </w:p>
    <w:p w14:paraId="0823A6D6" w14:textId="77777777" w:rsidR="00285F3F" w:rsidRPr="00285F3F" w:rsidRDefault="00285F3F" w:rsidP="00285F3F">
      <w:pPr>
        <w:pStyle w:val="EndNoteBibliography"/>
        <w:ind w:left="720" w:hanging="720"/>
        <w:rPr>
          <w:noProof/>
        </w:rPr>
      </w:pPr>
      <w:r w:rsidRPr="00285F3F">
        <w:rPr>
          <w:noProof/>
        </w:rPr>
        <w:t>10.</w:t>
      </w:r>
      <w:r w:rsidRPr="00285F3F">
        <w:rPr>
          <w:noProof/>
        </w:rPr>
        <w:tab/>
        <w:t xml:space="preserve">H. Lee, U. J. Choi, H. Kim, J. S. Lee, Binding Energy-dependent Growth Behaviors and Surface Characteristics of Sequentially Polymerized Zincone Films. </w:t>
      </w:r>
      <w:r w:rsidRPr="00285F3F">
        <w:rPr>
          <w:i/>
          <w:noProof/>
        </w:rPr>
        <w:t>B Korean Chem Soc</w:t>
      </w:r>
      <w:r w:rsidRPr="00285F3F">
        <w:rPr>
          <w:noProof/>
        </w:rPr>
        <w:t xml:space="preserve"> </w:t>
      </w:r>
      <w:r w:rsidRPr="00285F3F">
        <w:rPr>
          <w:b/>
          <w:noProof/>
        </w:rPr>
        <w:t>41</w:t>
      </w:r>
      <w:r w:rsidRPr="00285F3F">
        <w:rPr>
          <w:noProof/>
        </w:rPr>
        <w:t>, 54-59 (2020).</w:t>
      </w:r>
    </w:p>
    <w:p w14:paraId="588CACB7" w14:textId="77777777" w:rsidR="00285F3F" w:rsidRPr="00285F3F" w:rsidRDefault="00285F3F" w:rsidP="00285F3F">
      <w:pPr>
        <w:pStyle w:val="EndNoteBibliography"/>
        <w:ind w:left="720" w:hanging="720"/>
        <w:rPr>
          <w:noProof/>
        </w:rPr>
      </w:pPr>
      <w:r w:rsidRPr="00285F3F">
        <w:rPr>
          <w:noProof/>
        </w:rPr>
        <w:t>11.</w:t>
      </w:r>
      <w:r w:rsidRPr="00285F3F">
        <w:rPr>
          <w:noProof/>
        </w:rPr>
        <w:tab/>
        <w:t>D. K. Yoon</w:t>
      </w:r>
      <w:r w:rsidRPr="00285F3F">
        <w:rPr>
          <w:i/>
          <w:noProof/>
        </w:rPr>
        <w:t xml:space="preserve"> et al.</w:t>
      </w:r>
      <w:r w:rsidRPr="00285F3F">
        <w:rPr>
          <w:noProof/>
        </w:rPr>
        <w:t xml:space="preserve">, Three-dimensional textures and defects of soft material layering revealed by thermal sublimation. </w:t>
      </w:r>
      <w:r w:rsidRPr="00285F3F">
        <w:rPr>
          <w:i/>
          <w:noProof/>
        </w:rPr>
        <w:t>P Natl Acad Sci USA</w:t>
      </w:r>
      <w:r w:rsidRPr="00285F3F">
        <w:rPr>
          <w:noProof/>
        </w:rPr>
        <w:t xml:space="preserve"> </w:t>
      </w:r>
      <w:r w:rsidRPr="00285F3F">
        <w:rPr>
          <w:b/>
          <w:noProof/>
        </w:rPr>
        <w:t>110</w:t>
      </w:r>
      <w:r w:rsidRPr="00285F3F">
        <w:rPr>
          <w:noProof/>
        </w:rPr>
        <w:t>, 19263-19267 (2013).</w:t>
      </w:r>
    </w:p>
    <w:p w14:paraId="2C1CCC77" w14:textId="77777777" w:rsidR="00285F3F" w:rsidRPr="00285F3F" w:rsidRDefault="00285F3F" w:rsidP="00285F3F">
      <w:pPr>
        <w:pStyle w:val="EndNoteBibliography"/>
        <w:ind w:left="720" w:hanging="720"/>
        <w:rPr>
          <w:noProof/>
        </w:rPr>
      </w:pPr>
      <w:r w:rsidRPr="00285F3F">
        <w:rPr>
          <w:noProof/>
        </w:rPr>
        <w:t>12.</w:t>
      </w:r>
      <w:r w:rsidRPr="00285F3F">
        <w:rPr>
          <w:noProof/>
        </w:rPr>
        <w:tab/>
        <w:t xml:space="preserve">A. Hochbaum, Thermally Addressed Smectic Liquid-Crystal Displays. </w:t>
      </w:r>
      <w:r w:rsidRPr="00285F3F">
        <w:rPr>
          <w:i/>
          <w:noProof/>
        </w:rPr>
        <w:t>Opt Eng</w:t>
      </w:r>
      <w:r w:rsidRPr="00285F3F">
        <w:rPr>
          <w:noProof/>
        </w:rPr>
        <w:t xml:space="preserve"> </w:t>
      </w:r>
      <w:r w:rsidRPr="00285F3F">
        <w:rPr>
          <w:b/>
          <w:noProof/>
        </w:rPr>
        <w:t>23</w:t>
      </w:r>
      <w:r w:rsidRPr="00285F3F">
        <w:rPr>
          <w:noProof/>
        </w:rPr>
        <w:t>, 253-260 (1984).</w:t>
      </w:r>
    </w:p>
    <w:p w14:paraId="0976A19E" w14:textId="77777777" w:rsidR="00285F3F" w:rsidRPr="00285F3F" w:rsidRDefault="00285F3F" w:rsidP="00285F3F">
      <w:pPr>
        <w:pStyle w:val="EndNoteBibliography"/>
        <w:ind w:left="720" w:hanging="720"/>
        <w:rPr>
          <w:noProof/>
        </w:rPr>
      </w:pPr>
      <w:r w:rsidRPr="00285F3F">
        <w:rPr>
          <w:noProof/>
        </w:rPr>
        <w:t>13.</w:t>
      </w:r>
      <w:r w:rsidRPr="00285F3F">
        <w:rPr>
          <w:noProof/>
        </w:rPr>
        <w:tab/>
        <w:t>A. Honglawan</w:t>
      </w:r>
      <w:r w:rsidRPr="00285F3F">
        <w:rPr>
          <w:i/>
          <w:noProof/>
        </w:rPr>
        <w:t xml:space="preserve"> et al.</w:t>
      </w:r>
      <w:r w:rsidRPr="00285F3F">
        <w:rPr>
          <w:noProof/>
        </w:rPr>
        <w:t xml:space="preserve">, Synergistic assembly of nanoparticles in smectic liquid crystals. </w:t>
      </w:r>
      <w:r w:rsidRPr="00285F3F">
        <w:rPr>
          <w:i/>
          <w:noProof/>
        </w:rPr>
        <w:t>Soft Matter</w:t>
      </w:r>
      <w:r w:rsidRPr="00285F3F">
        <w:rPr>
          <w:noProof/>
        </w:rPr>
        <w:t xml:space="preserve"> </w:t>
      </w:r>
      <w:r w:rsidRPr="00285F3F">
        <w:rPr>
          <w:b/>
          <w:noProof/>
        </w:rPr>
        <w:t>11</w:t>
      </w:r>
      <w:r w:rsidRPr="00285F3F">
        <w:rPr>
          <w:noProof/>
        </w:rPr>
        <w:t>, 7367-7375 (2015).</w:t>
      </w:r>
    </w:p>
    <w:p w14:paraId="01CE9338" w14:textId="77777777" w:rsidR="00285F3F" w:rsidRPr="00285F3F" w:rsidRDefault="00285F3F" w:rsidP="00285F3F">
      <w:pPr>
        <w:pStyle w:val="EndNoteBibliography"/>
        <w:ind w:left="720" w:hanging="720"/>
        <w:rPr>
          <w:noProof/>
        </w:rPr>
      </w:pPr>
      <w:r w:rsidRPr="00285F3F">
        <w:rPr>
          <w:noProof/>
        </w:rPr>
        <w:t>14.</w:t>
      </w:r>
      <w:r w:rsidRPr="00285F3F">
        <w:rPr>
          <w:noProof/>
        </w:rPr>
        <w:tab/>
        <w:t xml:space="preserve">D. S. Kim, A. Suh, S. Yang, D. K. Yoon, Grooving of nanoparticles using sublimable liquid crystal for transparent omniphobic surface. </w:t>
      </w:r>
      <w:r w:rsidRPr="00285F3F">
        <w:rPr>
          <w:i/>
          <w:noProof/>
        </w:rPr>
        <w:t>J Colloid Interf Sci</w:t>
      </w:r>
      <w:r w:rsidRPr="00285F3F">
        <w:rPr>
          <w:noProof/>
        </w:rPr>
        <w:t xml:space="preserve"> </w:t>
      </w:r>
      <w:r w:rsidRPr="00285F3F">
        <w:rPr>
          <w:b/>
          <w:noProof/>
        </w:rPr>
        <w:t>513</w:t>
      </w:r>
      <w:r w:rsidRPr="00285F3F">
        <w:rPr>
          <w:noProof/>
        </w:rPr>
        <w:t>, 585-591 (2018).</w:t>
      </w:r>
    </w:p>
    <w:p w14:paraId="3FB23059" w14:textId="77777777" w:rsidR="00285F3F" w:rsidRPr="00285F3F" w:rsidRDefault="00285F3F" w:rsidP="00285F3F">
      <w:pPr>
        <w:pStyle w:val="EndNoteBibliography"/>
        <w:ind w:left="720" w:hanging="720"/>
        <w:rPr>
          <w:noProof/>
        </w:rPr>
      </w:pPr>
      <w:r w:rsidRPr="00285F3F">
        <w:rPr>
          <w:noProof/>
        </w:rPr>
        <w:t>15.</w:t>
      </w:r>
      <w:r w:rsidRPr="00285F3F">
        <w:rPr>
          <w:noProof/>
        </w:rPr>
        <w:tab/>
        <w:t xml:space="preserve">D. S. Kim, Y. J. Cha, M. H. Kim, O. D. Lavrentovich, D. K. Yoon, Controlling Gaussian and mean curvatures at microscale by sublimation and condensation of smectic liquid crystals. </w:t>
      </w:r>
      <w:r w:rsidRPr="00285F3F">
        <w:rPr>
          <w:i/>
          <w:noProof/>
        </w:rPr>
        <w:t>Nat Commun</w:t>
      </w:r>
      <w:r w:rsidRPr="00285F3F">
        <w:rPr>
          <w:noProof/>
        </w:rPr>
        <w:t xml:space="preserve"> </w:t>
      </w:r>
      <w:r w:rsidRPr="00285F3F">
        <w:rPr>
          <w:b/>
          <w:noProof/>
        </w:rPr>
        <w:t>7</w:t>
      </w:r>
      <w:r w:rsidRPr="00285F3F">
        <w:rPr>
          <w:noProof/>
        </w:rPr>
        <w:t xml:space="preserve"> (2016).</w:t>
      </w:r>
    </w:p>
    <w:p w14:paraId="5F3E1010" w14:textId="77777777" w:rsidR="00285F3F" w:rsidRPr="00285F3F" w:rsidRDefault="00285F3F" w:rsidP="00285F3F">
      <w:pPr>
        <w:pStyle w:val="EndNoteBibliography"/>
        <w:ind w:left="720" w:hanging="720"/>
        <w:rPr>
          <w:noProof/>
        </w:rPr>
      </w:pPr>
      <w:r w:rsidRPr="00285F3F">
        <w:rPr>
          <w:noProof/>
        </w:rPr>
        <w:t>16.</w:t>
      </w:r>
      <w:r w:rsidRPr="00285F3F">
        <w:rPr>
          <w:noProof/>
        </w:rPr>
        <w:tab/>
        <w:t xml:space="preserve">S. M. Hare, B. Lunsford-Poe, M. Kim, F. Serra, Chiral Liquid Crystal Lenses Confined in Microchannels. </w:t>
      </w:r>
      <w:r w:rsidRPr="00285F3F">
        <w:rPr>
          <w:i/>
          <w:noProof/>
        </w:rPr>
        <w:t>Materials</w:t>
      </w:r>
      <w:r w:rsidRPr="00285F3F">
        <w:rPr>
          <w:noProof/>
        </w:rPr>
        <w:t xml:space="preserve"> </w:t>
      </w:r>
      <w:r w:rsidRPr="00285F3F">
        <w:rPr>
          <w:b/>
          <w:noProof/>
        </w:rPr>
        <w:t>13</w:t>
      </w:r>
      <w:r w:rsidRPr="00285F3F">
        <w:rPr>
          <w:noProof/>
        </w:rPr>
        <w:t xml:space="preserve"> (2020).</w:t>
      </w:r>
    </w:p>
    <w:p w14:paraId="3D96FFB3" w14:textId="77777777" w:rsidR="00285F3F" w:rsidRPr="00285F3F" w:rsidRDefault="00285F3F" w:rsidP="00285F3F">
      <w:pPr>
        <w:pStyle w:val="EndNoteBibliography"/>
        <w:ind w:left="720" w:hanging="720"/>
        <w:rPr>
          <w:noProof/>
        </w:rPr>
      </w:pPr>
      <w:r w:rsidRPr="00285F3F">
        <w:rPr>
          <w:noProof/>
        </w:rPr>
        <w:t>17.</w:t>
      </w:r>
      <w:r w:rsidRPr="00285F3F">
        <w:rPr>
          <w:noProof/>
        </w:rPr>
        <w:tab/>
        <w:t xml:space="preserve">P. Barois, H. Gleeson, C. C. Huang, R. Pindak, Application of X-ray resonant diffraction to structural studies of liquid crystals. </w:t>
      </w:r>
      <w:r w:rsidRPr="00285F3F">
        <w:rPr>
          <w:i/>
          <w:noProof/>
        </w:rPr>
        <w:t>Eur Phys J-Spec Top</w:t>
      </w:r>
      <w:r w:rsidRPr="00285F3F">
        <w:rPr>
          <w:noProof/>
        </w:rPr>
        <w:t xml:space="preserve"> </w:t>
      </w:r>
      <w:r w:rsidRPr="00285F3F">
        <w:rPr>
          <w:b/>
          <w:noProof/>
        </w:rPr>
        <w:t>208</w:t>
      </w:r>
      <w:r w:rsidRPr="00285F3F">
        <w:rPr>
          <w:noProof/>
        </w:rPr>
        <w:t>, 333-350 (2012).</w:t>
      </w:r>
    </w:p>
    <w:p w14:paraId="3F83FE3F" w14:textId="77777777" w:rsidR="00285F3F" w:rsidRPr="00285F3F" w:rsidRDefault="00285F3F" w:rsidP="00285F3F">
      <w:pPr>
        <w:pStyle w:val="EndNoteBibliography"/>
        <w:ind w:left="720" w:hanging="720"/>
        <w:rPr>
          <w:noProof/>
        </w:rPr>
      </w:pPr>
      <w:r w:rsidRPr="00285F3F">
        <w:rPr>
          <w:noProof/>
        </w:rPr>
        <w:t>18.</w:t>
      </w:r>
      <w:r w:rsidRPr="00285F3F">
        <w:rPr>
          <w:noProof/>
        </w:rPr>
        <w:tab/>
        <w:t xml:space="preserve">B. I. Ostrovskiĭ, </w:t>
      </w:r>
      <w:r w:rsidRPr="00285F3F">
        <w:rPr>
          <w:i/>
          <w:noProof/>
        </w:rPr>
        <w:t>X-ray diffraction study of nematic, smectic A and C liquid crystals</w:t>
      </w:r>
      <w:r w:rsidRPr="00285F3F">
        <w:rPr>
          <w:noProof/>
        </w:rPr>
        <w:t>, Soviet scientific reviews. Section A, physics reviews vol. 12, part 2 (Harwood Academic, Chur, 1989).</w:t>
      </w:r>
    </w:p>
    <w:p w14:paraId="7EA63412" w14:textId="77777777" w:rsidR="00285F3F" w:rsidRPr="00285F3F" w:rsidRDefault="00285F3F" w:rsidP="00285F3F">
      <w:pPr>
        <w:pStyle w:val="EndNoteBibliography"/>
        <w:ind w:left="720" w:hanging="720"/>
        <w:rPr>
          <w:noProof/>
        </w:rPr>
      </w:pPr>
      <w:r w:rsidRPr="00285F3F">
        <w:rPr>
          <w:noProof/>
        </w:rPr>
        <w:t>19.</w:t>
      </w:r>
      <w:r w:rsidRPr="00285F3F">
        <w:rPr>
          <w:noProof/>
        </w:rPr>
        <w:tab/>
        <w:t xml:space="preserve">L. D. Hazelwood, </w:t>
      </w:r>
      <w:r w:rsidRPr="00285F3F">
        <w:rPr>
          <w:i/>
          <w:noProof/>
        </w:rPr>
        <w:t>Theories of defect structures found in smectic-A liquid crystals</w:t>
      </w:r>
      <w:r w:rsidRPr="00285F3F">
        <w:rPr>
          <w:noProof/>
        </w:rPr>
        <w:t xml:space="preserve"> (Original typescript, 1998), pp. 165p.</w:t>
      </w:r>
    </w:p>
    <w:p w14:paraId="3653DB60" w14:textId="77777777" w:rsidR="00285F3F" w:rsidRPr="00285F3F" w:rsidRDefault="00285F3F" w:rsidP="00285F3F">
      <w:pPr>
        <w:pStyle w:val="EndNoteBibliography"/>
        <w:ind w:left="720" w:hanging="720"/>
        <w:rPr>
          <w:noProof/>
        </w:rPr>
      </w:pPr>
      <w:r w:rsidRPr="00285F3F">
        <w:rPr>
          <w:noProof/>
        </w:rPr>
        <w:t>20.</w:t>
      </w:r>
      <w:r w:rsidRPr="00285F3F">
        <w:rPr>
          <w:noProof/>
        </w:rPr>
        <w:tab/>
        <w:t xml:space="preserve">O. A. Alsuhaimi, I. Stewart, G. Hornig, D. University of, </w:t>
      </w:r>
      <w:r w:rsidRPr="00285F3F">
        <w:rPr>
          <w:i/>
          <w:noProof/>
        </w:rPr>
        <w:t xml:space="preserve">Stability and instability of </w:t>
      </w:r>
      <w:r w:rsidRPr="00285F3F">
        <w:rPr>
          <w:i/>
          <w:noProof/>
        </w:rPr>
        <w:lastRenderedPageBreak/>
        <w:t>planar layers of smectic A liquid crystals</w:t>
      </w:r>
      <w:r w:rsidRPr="00285F3F">
        <w:rPr>
          <w:noProof/>
        </w:rPr>
        <w:t xml:space="preserve"> (University of Dundee, Great Britain, 2021).</w:t>
      </w:r>
    </w:p>
    <w:p w14:paraId="609478D2" w14:textId="77777777" w:rsidR="00285F3F" w:rsidRPr="00285F3F" w:rsidRDefault="00285F3F" w:rsidP="00285F3F">
      <w:pPr>
        <w:pStyle w:val="EndNoteBibliography"/>
        <w:ind w:left="720" w:hanging="720"/>
        <w:rPr>
          <w:noProof/>
        </w:rPr>
      </w:pPr>
      <w:r w:rsidRPr="00285F3F">
        <w:rPr>
          <w:noProof/>
        </w:rPr>
        <w:t>21.</w:t>
      </w:r>
      <w:r w:rsidRPr="00285F3F">
        <w:rPr>
          <w:noProof/>
        </w:rPr>
        <w:tab/>
        <w:t xml:space="preserve">F. Stewart, S. University of, </w:t>
      </w:r>
      <w:r w:rsidRPr="00285F3F">
        <w:rPr>
          <w:i/>
          <w:noProof/>
        </w:rPr>
        <w:t>The mathematical modelling of dynamics in smectic A liquid crystals</w:t>
      </w:r>
      <w:r w:rsidRPr="00285F3F">
        <w:rPr>
          <w:noProof/>
        </w:rPr>
        <w:t xml:space="preserve"> (University of Strathclyde, Glasgow, 2008).</w:t>
      </w:r>
    </w:p>
    <w:p w14:paraId="095370B7" w14:textId="77777777" w:rsidR="00285F3F" w:rsidRPr="00285F3F" w:rsidRDefault="00285F3F" w:rsidP="00285F3F">
      <w:pPr>
        <w:pStyle w:val="EndNoteBibliography"/>
        <w:ind w:left="720" w:hanging="720"/>
        <w:rPr>
          <w:noProof/>
        </w:rPr>
      </w:pPr>
      <w:r w:rsidRPr="00285F3F">
        <w:rPr>
          <w:noProof/>
        </w:rPr>
        <w:t>22.</w:t>
      </w:r>
      <w:r w:rsidRPr="00285F3F">
        <w:rPr>
          <w:noProof/>
        </w:rPr>
        <w:tab/>
        <w:t xml:space="preserve">H. Y. Chen, D. Jasnow, Layer dynamics of freely standing smectic-A films. </w:t>
      </w:r>
      <w:r w:rsidRPr="00285F3F">
        <w:rPr>
          <w:i/>
          <w:noProof/>
        </w:rPr>
        <w:t>Phys Rev E</w:t>
      </w:r>
      <w:r w:rsidRPr="00285F3F">
        <w:rPr>
          <w:noProof/>
        </w:rPr>
        <w:t xml:space="preserve"> </w:t>
      </w:r>
      <w:r w:rsidRPr="00285F3F">
        <w:rPr>
          <w:b/>
          <w:noProof/>
        </w:rPr>
        <w:t>61</w:t>
      </w:r>
      <w:r w:rsidRPr="00285F3F">
        <w:rPr>
          <w:noProof/>
        </w:rPr>
        <w:t>, 493-503 (2000).</w:t>
      </w:r>
    </w:p>
    <w:p w14:paraId="448A046B" w14:textId="77777777" w:rsidR="00285F3F" w:rsidRPr="00285F3F" w:rsidRDefault="00285F3F" w:rsidP="00285F3F">
      <w:pPr>
        <w:pStyle w:val="EndNoteBibliography"/>
        <w:ind w:left="720" w:hanging="720"/>
        <w:rPr>
          <w:noProof/>
        </w:rPr>
      </w:pPr>
      <w:r w:rsidRPr="00285F3F">
        <w:rPr>
          <w:noProof/>
        </w:rPr>
        <w:t>23.</w:t>
      </w:r>
      <w:r w:rsidRPr="00285F3F">
        <w:rPr>
          <w:noProof/>
        </w:rPr>
        <w:tab/>
        <w:t xml:space="preserve">E. S. Filimonova, A. V. Emel'yanenko, J. H. Liu, A Study of Polarization in Smectic Liquid Crystals via Statistical-Physics Methods. </w:t>
      </w:r>
      <w:r w:rsidRPr="00285F3F">
        <w:rPr>
          <w:i/>
          <w:noProof/>
        </w:rPr>
        <w:t>Mosc U Phys B+</w:t>
      </w:r>
      <w:r w:rsidRPr="00285F3F">
        <w:rPr>
          <w:noProof/>
        </w:rPr>
        <w:t xml:space="preserve"> </w:t>
      </w:r>
      <w:r w:rsidRPr="00285F3F">
        <w:rPr>
          <w:b/>
          <w:noProof/>
        </w:rPr>
        <w:t>72</w:t>
      </w:r>
      <w:r w:rsidRPr="00285F3F">
        <w:rPr>
          <w:noProof/>
        </w:rPr>
        <w:t>, 369-375 (2017).</w:t>
      </w:r>
    </w:p>
    <w:p w14:paraId="6D5E4E7D" w14:textId="77777777" w:rsidR="00285F3F" w:rsidRPr="00285F3F" w:rsidRDefault="00285F3F" w:rsidP="00285F3F">
      <w:pPr>
        <w:pStyle w:val="EndNoteBibliography"/>
        <w:ind w:left="720" w:hanging="720"/>
        <w:rPr>
          <w:noProof/>
        </w:rPr>
      </w:pPr>
      <w:r w:rsidRPr="00285F3F">
        <w:rPr>
          <w:noProof/>
        </w:rPr>
        <w:t>24.</w:t>
      </w:r>
      <w:r w:rsidRPr="00285F3F">
        <w:rPr>
          <w:noProof/>
        </w:rPr>
        <w:tab/>
        <w:t xml:space="preserve">I. Sliwa, A. V. Zakharov, Structural, Optical and Dynamic Properties of Thin Smectic Films. </w:t>
      </w:r>
      <w:r w:rsidRPr="00285F3F">
        <w:rPr>
          <w:i/>
          <w:noProof/>
        </w:rPr>
        <w:t>Crystals</w:t>
      </w:r>
      <w:r w:rsidRPr="00285F3F">
        <w:rPr>
          <w:noProof/>
        </w:rPr>
        <w:t xml:space="preserve"> </w:t>
      </w:r>
      <w:r w:rsidRPr="00285F3F">
        <w:rPr>
          <w:b/>
          <w:noProof/>
        </w:rPr>
        <w:t>10</w:t>
      </w:r>
      <w:r w:rsidRPr="00285F3F">
        <w:rPr>
          <w:noProof/>
        </w:rPr>
        <w:t xml:space="preserve"> (2020).</w:t>
      </w:r>
    </w:p>
    <w:p w14:paraId="26DEED92" w14:textId="77777777" w:rsidR="00285F3F" w:rsidRPr="00285F3F" w:rsidRDefault="00285F3F" w:rsidP="00285F3F">
      <w:pPr>
        <w:pStyle w:val="EndNoteBibliography"/>
        <w:ind w:left="720" w:hanging="720"/>
        <w:rPr>
          <w:noProof/>
        </w:rPr>
      </w:pPr>
      <w:r w:rsidRPr="00285F3F">
        <w:rPr>
          <w:noProof/>
        </w:rPr>
        <w:t>25.</w:t>
      </w:r>
      <w:r w:rsidRPr="00285F3F">
        <w:rPr>
          <w:noProof/>
        </w:rPr>
        <w:tab/>
        <w:t>P. Pieranski</w:t>
      </w:r>
      <w:r w:rsidRPr="00285F3F">
        <w:rPr>
          <w:i/>
          <w:noProof/>
        </w:rPr>
        <w:t xml:space="preserve"> et al.</w:t>
      </w:r>
      <w:r w:rsidRPr="00285F3F">
        <w:rPr>
          <w:noProof/>
        </w:rPr>
        <w:t xml:space="preserve">, Physics of Smectic Membranes. </w:t>
      </w:r>
      <w:r w:rsidRPr="00285F3F">
        <w:rPr>
          <w:i/>
          <w:noProof/>
        </w:rPr>
        <w:t>Physica A</w:t>
      </w:r>
      <w:r w:rsidRPr="00285F3F">
        <w:rPr>
          <w:noProof/>
        </w:rPr>
        <w:t xml:space="preserve"> </w:t>
      </w:r>
      <w:r w:rsidRPr="00285F3F">
        <w:rPr>
          <w:b/>
          <w:noProof/>
        </w:rPr>
        <w:t>194</w:t>
      </w:r>
      <w:r w:rsidRPr="00285F3F">
        <w:rPr>
          <w:noProof/>
        </w:rPr>
        <w:t>, 364-389 (1993).</w:t>
      </w:r>
    </w:p>
    <w:p w14:paraId="3EC68A4C" w14:textId="77777777" w:rsidR="00285F3F" w:rsidRPr="00285F3F" w:rsidRDefault="00285F3F" w:rsidP="00285F3F">
      <w:pPr>
        <w:pStyle w:val="EndNoteBibliography"/>
        <w:ind w:left="720" w:hanging="720"/>
        <w:rPr>
          <w:noProof/>
        </w:rPr>
      </w:pPr>
      <w:r w:rsidRPr="00285F3F">
        <w:rPr>
          <w:noProof/>
        </w:rPr>
        <w:t>26.</w:t>
      </w:r>
      <w:r w:rsidRPr="00285F3F">
        <w:rPr>
          <w:noProof/>
        </w:rPr>
        <w:tab/>
        <w:t xml:space="preserve">J. P. Bramble, S. D. Evans, J. R. Henderson, T. J. Atherton, N. J. Smith, Observations of focal conic domains in smectic liquid crystals aligned on patterned self-assembled monolayers. </w:t>
      </w:r>
      <w:r w:rsidRPr="00285F3F">
        <w:rPr>
          <w:i/>
          <w:noProof/>
        </w:rPr>
        <w:t>Liq Cryst</w:t>
      </w:r>
      <w:r w:rsidRPr="00285F3F">
        <w:rPr>
          <w:noProof/>
        </w:rPr>
        <w:t xml:space="preserve"> </w:t>
      </w:r>
      <w:r w:rsidRPr="00285F3F">
        <w:rPr>
          <w:b/>
          <w:noProof/>
        </w:rPr>
        <w:t>34</w:t>
      </w:r>
      <w:r w:rsidRPr="00285F3F">
        <w:rPr>
          <w:noProof/>
        </w:rPr>
        <w:t>, 1137-1143 (2007).</w:t>
      </w:r>
    </w:p>
    <w:p w14:paraId="61B599D1" w14:textId="77777777" w:rsidR="00285F3F" w:rsidRPr="00285F3F" w:rsidRDefault="00285F3F" w:rsidP="00285F3F">
      <w:pPr>
        <w:pStyle w:val="EndNoteBibliography"/>
        <w:ind w:left="720" w:hanging="720"/>
        <w:rPr>
          <w:noProof/>
        </w:rPr>
      </w:pPr>
      <w:r w:rsidRPr="00285F3F">
        <w:rPr>
          <w:noProof/>
        </w:rPr>
        <w:t>27.</w:t>
      </w:r>
      <w:r w:rsidRPr="00285F3F">
        <w:rPr>
          <w:noProof/>
        </w:rPr>
        <w:tab/>
        <w:t>Y. H. Kim</w:t>
      </w:r>
      <w:r w:rsidRPr="00285F3F">
        <w:rPr>
          <w:i/>
          <w:noProof/>
        </w:rPr>
        <w:t xml:space="preserve"> et al.</w:t>
      </w:r>
      <w:r w:rsidRPr="00285F3F">
        <w:rPr>
          <w:noProof/>
        </w:rPr>
        <w:t xml:space="preserve">, Confined Self-Assembly of Toric Focal Conic Domains (The Effects of Confined Geometry on the Feature Size of Toric Focal Conic Domains). </w:t>
      </w:r>
      <w:r w:rsidRPr="00285F3F">
        <w:rPr>
          <w:i/>
          <w:noProof/>
        </w:rPr>
        <w:t>Langmuir</w:t>
      </w:r>
      <w:r w:rsidRPr="00285F3F">
        <w:rPr>
          <w:noProof/>
        </w:rPr>
        <w:t xml:space="preserve"> </w:t>
      </w:r>
      <w:r w:rsidRPr="00285F3F">
        <w:rPr>
          <w:b/>
          <w:noProof/>
        </w:rPr>
        <w:t>25</w:t>
      </w:r>
      <w:r w:rsidRPr="00285F3F">
        <w:rPr>
          <w:noProof/>
        </w:rPr>
        <w:t>, 1685-1691 (2009).</w:t>
      </w:r>
    </w:p>
    <w:p w14:paraId="6ED0BA28" w14:textId="77777777" w:rsidR="00285F3F" w:rsidRPr="00285F3F" w:rsidRDefault="00285F3F" w:rsidP="00285F3F">
      <w:pPr>
        <w:pStyle w:val="EndNoteBibliography"/>
        <w:ind w:left="720" w:hanging="720"/>
        <w:rPr>
          <w:noProof/>
        </w:rPr>
      </w:pPr>
      <w:r w:rsidRPr="00285F3F">
        <w:rPr>
          <w:noProof/>
        </w:rPr>
        <w:t>28.</w:t>
      </w:r>
      <w:r w:rsidRPr="00285F3F">
        <w:rPr>
          <w:noProof/>
        </w:rPr>
        <w:tab/>
        <w:t>A. Honglawan</w:t>
      </w:r>
      <w:r w:rsidRPr="00285F3F">
        <w:rPr>
          <w:i/>
          <w:noProof/>
        </w:rPr>
        <w:t xml:space="preserve"> et al.</w:t>
      </w:r>
      <w:r w:rsidRPr="00285F3F">
        <w:rPr>
          <w:noProof/>
        </w:rPr>
        <w:t xml:space="preserve">, Pillar-Assisted Epitaxial Assembly of Toric Focal Conic Domains of Smectic-A Liquid Crystals. </w:t>
      </w:r>
      <w:r w:rsidRPr="00285F3F">
        <w:rPr>
          <w:i/>
          <w:noProof/>
        </w:rPr>
        <w:t>Adv Mater</w:t>
      </w:r>
      <w:r w:rsidRPr="00285F3F">
        <w:rPr>
          <w:noProof/>
        </w:rPr>
        <w:t xml:space="preserve"> </w:t>
      </w:r>
      <w:r w:rsidRPr="00285F3F">
        <w:rPr>
          <w:b/>
          <w:noProof/>
        </w:rPr>
        <w:t>23</w:t>
      </w:r>
      <w:r w:rsidRPr="00285F3F">
        <w:rPr>
          <w:noProof/>
        </w:rPr>
        <w:t>, 5519-+ (2011).</w:t>
      </w:r>
    </w:p>
    <w:p w14:paraId="7B6A9440" w14:textId="77777777" w:rsidR="00285F3F" w:rsidRPr="00285F3F" w:rsidRDefault="00285F3F" w:rsidP="00285F3F">
      <w:pPr>
        <w:pStyle w:val="EndNoteBibliography"/>
        <w:ind w:left="720" w:hanging="720"/>
        <w:rPr>
          <w:noProof/>
        </w:rPr>
      </w:pPr>
      <w:r w:rsidRPr="00285F3F">
        <w:rPr>
          <w:noProof/>
        </w:rPr>
        <w:t>29.</w:t>
      </w:r>
      <w:r w:rsidRPr="00285F3F">
        <w:rPr>
          <w:noProof/>
        </w:rPr>
        <w:tab/>
        <w:t xml:space="preserve">S. Fujii, S. Komura, Y. Ishii, C. Y. D. Lu, Elasticity of smectic liquid crystals with focal conic domains. </w:t>
      </w:r>
      <w:r w:rsidRPr="00285F3F">
        <w:rPr>
          <w:i/>
          <w:noProof/>
        </w:rPr>
        <w:t>J Phys-Condens Mat</w:t>
      </w:r>
      <w:r w:rsidRPr="00285F3F">
        <w:rPr>
          <w:noProof/>
        </w:rPr>
        <w:t xml:space="preserve"> </w:t>
      </w:r>
      <w:r w:rsidRPr="00285F3F">
        <w:rPr>
          <w:b/>
          <w:noProof/>
        </w:rPr>
        <w:t>23</w:t>
      </w:r>
      <w:r w:rsidRPr="00285F3F">
        <w:rPr>
          <w:noProof/>
        </w:rPr>
        <w:t xml:space="preserve"> (2011).</w:t>
      </w:r>
    </w:p>
    <w:p w14:paraId="4D9B4F4D" w14:textId="77777777" w:rsidR="00285F3F" w:rsidRPr="00285F3F" w:rsidRDefault="00285F3F" w:rsidP="00285F3F">
      <w:pPr>
        <w:pStyle w:val="EndNoteBibliography"/>
        <w:ind w:left="720" w:hanging="720"/>
        <w:rPr>
          <w:noProof/>
        </w:rPr>
      </w:pPr>
      <w:r w:rsidRPr="00285F3F">
        <w:rPr>
          <w:noProof/>
        </w:rPr>
        <w:t>30.</w:t>
      </w:r>
      <w:r w:rsidRPr="00285F3F">
        <w:rPr>
          <w:noProof/>
        </w:rPr>
        <w:tab/>
        <w:t>D. K. Yoon</w:t>
      </w:r>
      <w:r w:rsidRPr="00285F3F">
        <w:rPr>
          <w:i/>
          <w:noProof/>
        </w:rPr>
        <w:t xml:space="preserve"> et al.</w:t>
      </w:r>
      <w:r w:rsidRPr="00285F3F">
        <w:rPr>
          <w:noProof/>
        </w:rPr>
        <w:t xml:space="preserve">, Internal structure visualization and lithographic use of periodic toroidal holes in liquid crystals. </w:t>
      </w:r>
      <w:r w:rsidRPr="00285F3F">
        <w:rPr>
          <w:i/>
          <w:noProof/>
        </w:rPr>
        <w:t>Nat Mater</w:t>
      </w:r>
      <w:r w:rsidRPr="00285F3F">
        <w:rPr>
          <w:noProof/>
        </w:rPr>
        <w:t xml:space="preserve"> </w:t>
      </w:r>
      <w:r w:rsidRPr="00285F3F">
        <w:rPr>
          <w:b/>
          <w:noProof/>
        </w:rPr>
        <w:t>6</w:t>
      </w:r>
      <w:r w:rsidRPr="00285F3F">
        <w:rPr>
          <w:noProof/>
        </w:rPr>
        <w:t>, 866-870 (2007).</w:t>
      </w:r>
    </w:p>
    <w:p w14:paraId="028C312F" w14:textId="77777777" w:rsidR="00285F3F" w:rsidRPr="00285F3F" w:rsidRDefault="00285F3F" w:rsidP="00285F3F">
      <w:pPr>
        <w:pStyle w:val="EndNoteBibliography"/>
        <w:ind w:left="720" w:hanging="720"/>
        <w:rPr>
          <w:noProof/>
        </w:rPr>
      </w:pPr>
      <w:r w:rsidRPr="00285F3F">
        <w:rPr>
          <w:noProof/>
        </w:rPr>
        <w:t>31.</w:t>
      </w:r>
      <w:r w:rsidRPr="00285F3F">
        <w:rPr>
          <w:noProof/>
        </w:rPr>
        <w:tab/>
        <w:t xml:space="preserve">V. K. Baliyan, S. H. Lee, S. W. Kang, Optically and spatially templated polymer architectures formed by photopolymerization of reactive mesogens in periodically deformed liquid crystals. </w:t>
      </w:r>
      <w:r w:rsidRPr="00285F3F">
        <w:rPr>
          <w:i/>
          <w:noProof/>
        </w:rPr>
        <w:t>Npg Asia Mater</w:t>
      </w:r>
      <w:r w:rsidRPr="00285F3F">
        <w:rPr>
          <w:noProof/>
        </w:rPr>
        <w:t xml:space="preserve"> </w:t>
      </w:r>
      <w:r w:rsidRPr="00285F3F">
        <w:rPr>
          <w:b/>
          <w:noProof/>
        </w:rPr>
        <w:t>9</w:t>
      </w:r>
      <w:r w:rsidRPr="00285F3F">
        <w:rPr>
          <w:noProof/>
        </w:rPr>
        <w:t xml:space="preserve"> (2017).</w:t>
      </w:r>
    </w:p>
    <w:p w14:paraId="2DA27876" w14:textId="77777777" w:rsidR="00285F3F" w:rsidRPr="00285F3F" w:rsidRDefault="00285F3F" w:rsidP="00285F3F">
      <w:pPr>
        <w:pStyle w:val="EndNoteBibliography"/>
        <w:ind w:left="720" w:hanging="720"/>
        <w:rPr>
          <w:noProof/>
        </w:rPr>
      </w:pPr>
      <w:r w:rsidRPr="00285F3F">
        <w:rPr>
          <w:noProof/>
        </w:rPr>
        <w:t>32.</w:t>
      </w:r>
      <w:r w:rsidRPr="00285F3F">
        <w:rPr>
          <w:noProof/>
        </w:rPr>
        <w:tab/>
        <w:t xml:space="preserve">I. Gharbi, A. Missaoui, D. Demaille, E. Lacaze, C. Rosenblatt, Persistence of Smectic-A Oily Streaks into the Nematic Phase by UV Irradiation of Reactive Mesogens. </w:t>
      </w:r>
      <w:r w:rsidRPr="00285F3F">
        <w:rPr>
          <w:i/>
          <w:noProof/>
        </w:rPr>
        <w:t>Crystals</w:t>
      </w:r>
      <w:r w:rsidRPr="00285F3F">
        <w:rPr>
          <w:noProof/>
        </w:rPr>
        <w:t xml:space="preserve"> </w:t>
      </w:r>
      <w:r w:rsidRPr="00285F3F">
        <w:rPr>
          <w:b/>
          <w:noProof/>
        </w:rPr>
        <w:t>7</w:t>
      </w:r>
      <w:r w:rsidRPr="00285F3F">
        <w:rPr>
          <w:noProof/>
        </w:rPr>
        <w:t xml:space="preserve"> (2017).</w:t>
      </w:r>
    </w:p>
    <w:p w14:paraId="4CA310E8" w14:textId="77777777" w:rsidR="00285F3F" w:rsidRPr="00285F3F" w:rsidRDefault="00285F3F" w:rsidP="00285F3F">
      <w:pPr>
        <w:pStyle w:val="EndNoteBibliography"/>
        <w:ind w:left="720" w:hanging="720"/>
        <w:rPr>
          <w:noProof/>
        </w:rPr>
      </w:pPr>
      <w:r w:rsidRPr="00285F3F">
        <w:rPr>
          <w:noProof/>
        </w:rPr>
        <w:t>33.</w:t>
      </w:r>
      <w:r w:rsidRPr="00285F3F">
        <w:rPr>
          <w:noProof/>
        </w:rPr>
        <w:tab/>
        <w:t>A. Honglawan</w:t>
      </w:r>
      <w:r w:rsidRPr="00285F3F">
        <w:rPr>
          <w:i/>
          <w:noProof/>
        </w:rPr>
        <w:t xml:space="preserve"> et al.</w:t>
      </w:r>
      <w:r w:rsidRPr="00285F3F">
        <w:rPr>
          <w:noProof/>
        </w:rPr>
        <w:t xml:space="preserve">, Topographically induced hierarchical assembly and geometrical transformation of focal conic domain arrays in smectic liquid crystals. </w:t>
      </w:r>
      <w:r w:rsidRPr="00285F3F">
        <w:rPr>
          <w:i/>
          <w:noProof/>
        </w:rPr>
        <w:t>P Natl Acad Sci USA</w:t>
      </w:r>
      <w:r w:rsidRPr="00285F3F">
        <w:rPr>
          <w:noProof/>
        </w:rPr>
        <w:t xml:space="preserve"> </w:t>
      </w:r>
      <w:r w:rsidRPr="00285F3F">
        <w:rPr>
          <w:b/>
          <w:noProof/>
        </w:rPr>
        <w:t>110</w:t>
      </w:r>
      <w:r w:rsidRPr="00285F3F">
        <w:rPr>
          <w:noProof/>
        </w:rPr>
        <w:t>, 34-39 (2013).</w:t>
      </w:r>
    </w:p>
    <w:p w14:paraId="306F32F2" w14:textId="77777777" w:rsidR="00285F3F" w:rsidRPr="00285F3F" w:rsidRDefault="00285F3F" w:rsidP="00285F3F">
      <w:pPr>
        <w:pStyle w:val="EndNoteBibliography"/>
        <w:ind w:left="720" w:hanging="720"/>
        <w:rPr>
          <w:noProof/>
        </w:rPr>
      </w:pPr>
      <w:r w:rsidRPr="00285F3F">
        <w:rPr>
          <w:noProof/>
        </w:rPr>
        <w:t>34.</w:t>
      </w:r>
      <w:r w:rsidRPr="00285F3F">
        <w:rPr>
          <w:noProof/>
        </w:rPr>
        <w:tab/>
        <w:t>D. S. Kim</w:t>
      </w:r>
      <w:r w:rsidRPr="00285F3F">
        <w:rPr>
          <w:i/>
          <w:noProof/>
        </w:rPr>
        <w:t xml:space="preserve"> et al.</w:t>
      </w:r>
      <w:r w:rsidRPr="00285F3F">
        <w:rPr>
          <w:noProof/>
        </w:rPr>
        <w:t xml:space="preserve">, Creation of a superhydrophobic surface from a sublimed smectic liquid crystal. </w:t>
      </w:r>
      <w:r w:rsidRPr="00285F3F">
        <w:rPr>
          <w:i/>
          <w:noProof/>
        </w:rPr>
        <w:t>Rsc Adv</w:t>
      </w:r>
      <w:r w:rsidRPr="00285F3F">
        <w:rPr>
          <w:noProof/>
        </w:rPr>
        <w:t xml:space="preserve"> </w:t>
      </w:r>
      <w:r w:rsidRPr="00285F3F">
        <w:rPr>
          <w:b/>
          <w:noProof/>
        </w:rPr>
        <w:t>4</w:t>
      </w:r>
      <w:r w:rsidRPr="00285F3F">
        <w:rPr>
          <w:noProof/>
        </w:rPr>
        <w:t>, 26946-26950 (2014).</w:t>
      </w:r>
    </w:p>
    <w:p w14:paraId="03CD6AF3" w14:textId="77777777" w:rsidR="00285F3F" w:rsidRPr="00285F3F" w:rsidRDefault="00285F3F" w:rsidP="00285F3F">
      <w:pPr>
        <w:pStyle w:val="EndNoteBibliography"/>
        <w:ind w:left="720" w:hanging="720"/>
        <w:rPr>
          <w:noProof/>
        </w:rPr>
      </w:pPr>
      <w:r w:rsidRPr="00285F3F">
        <w:rPr>
          <w:noProof/>
        </w:rPr>
        <w:t>35.</w:t>
      </w:r>
      <w:r w:rsidRPr="00285F3F">
        <w:rPr>
          <w:noProof/>
        </w:rPr>
        <w:tab/>
        <w:t xml:space="preserve">M. Zhang, K. Yamada, S. Bourguet, J. Guelfo, E. M. Suuberg, Vapor pressure of nine perfluoroalkyl substances (PFASs) determined using the Knudsen Effusion Method. </w:t>
      </w:r>
      <w:r w:rsidRPr="00285F3F">
        <w:rPr>
          <w:i/>
          <w:noProof/>
        </w:rPr>
        <w:t>J Chem Eng Data</w:t>
      </w:r>
      <w:r w:rsidRPr="00285F3F">
        <w:rPr>
          <w:noProof/>
        </w:rPr>
        <w:t xml:space="preserve"> </w:t>
      </w:r>
      <w:r w:rsidRPr="00285F3F">
        <w:rPr>
          <w:b/>
          <w:noProof/>
        </w:rPr>
        <w:t>65</w:t>
      </w:r>
      <w:r w:rsidRPr="00285F3F">
        <w:rPr>
          <w:noProof/>
        </w:rPr>
        <w:t>, 2332-2342 (2020).</w:t>
      </w:r>
    </w:p>
    <w:p w14:paraId="1315E81A" w14:textId="77777777" w:rsidR="00285F3F" w:rsidRPr="00285F3F" w:rsidRDefault="00285F3F" w:rsidP="00285F3F">
      <w:pPr>
        <w:pStyle w:val="EndNoteBibliography"/>
        <w:ind w:left="720" w:hanging="720"/>
        <w:rPr>
          <w:noProof/>
        </w:rPr>
      </w:pPr>
      <w:r w:rsidRPr="00285F3F">
        <w:rPr>
          <w:noProof/>
        </w:rPr>
        <w:t>36.</w:t>
      </w:r>
      <w:r w:rsidRPr="00285F3F">
        <w:rPr>
          <w:noProof/>
        </w:rPr>
        <w:tab/>
        <w:t xml:space="preserve">C. A. Barton, M. A. Botelho, M. A. Kaiser, Solid Vapor Pressure and Enthalpy of Sublimation for Ammonium Perfluorooctanoate. </w:t>
      </w:r>
      <w:r w:rsidRPr="00285F3F">
        <w:rPr>
          <w:i/>
          <w:noProof/>
        </w:rPr>
        <w:t>Journal of Chemical and Engineering Data</w:t>
      </w:r>
      <w:r w:rsidRPr="00285F3F">
        <w:rPr>
          <w:noProof/>
        </w:rPr>
        <w:t xml:space="preserve"> </w:t>
      </w:r>
      <w:r w:rsidRPr="00285F3F">
        <w:rPr>
          <w:b/>
          <w:noProof/>
        </w:rPr>
        <w:t>54</w:t>
      </w:r>
      <w:r w:rsidRPr="00285F3F">
        <w:rPr>
          <w:noProof/>
        </w:rPr>
        <w:t>, 752-755 (2009).</w:t>
      </w:r>
    </w:p>
    <w:p w14:paraId="29C95DD0" w14:textId="77777777" w:rsidR="00285F3F" w:rsidRPr="00285F3F" w:rsidRDefault="00285F3F" w:rsidP="00285F3F">
      <w:pPr>
        <w:pStyle w:val="EndNoteBibliography"/>
        <w:ind w:left="720" w:hanging="720"/>
        <w:rPr>
          <w:noProof/>
        </w:rPr>
      </w:pPr>
      <w:r w:rsidRPr="00285F3F">
        <w:rPr>
          <w:noProof/>
        </w:rPr>
        <w:t>37.</w:t>
      </w:r>
      <w:r w:rsidRPr="00285F3F">
        <w:rPr>
          <w:noProof/>
        </w:rPr>
        <w:tab/>
        <w:t xml:space="preserve">A. Suh, H. Ahn, T. J. Shin, D. K. Yoon, Controllable liquid crystal defect arrays induced by an in-plane electric field and their lithographic applications. </w:t>
      </w:r>
      <w:r w:rsidRPr="00285F3F">
        <w:rPr>
          <w:i/>
          <w:noProof/>
        </w:rPr>
        <w:t>J Mater Chem C</w:t>
      </w:r>
      <w:r w:rsidRPr="00285F3F">
        <w:rPr>
          <w:noProof/>
        </w:rPr>
        <w:t xml:space="preserve"> </w:t>
      </w:r>
      <w:r w:rsidRPr="00285F3F">
        <w:rPr>
          <w:b/>
          <w:noProof/>
        </w:rPr>
        <w:t>7</w:t>
      </w:r>
      <w:r w:rsidRPr="00285F3F">
        <w:rPr>
          <w:noProof/>
        </w:rPr>
        <w:t>, 1713-1719 (2019).</w:t>
      </w:r>
    </w:p>
    <w:p w14:paraId="50527977" w14:textId="77777777" w:rsidR="00285F3F" w:rsidRPr="00285F3F" w:rsidRDefault="00285F3F" w:rsidP="00285F3F">
      <w:pPr>
        <w:pStyle w:val="EndNoteBibliography"/>
        <w:ind w:left="720" w:hanging="720"/>
        <w:rPr>
          <w:noProof/>
        </w:rPr>
      </w:pPr>
      <w:r w:rsidRPr="00285F3F">
        <w:rPr>
          <w:noProof/>
        </w:rPr>
        <w:t>38.</w:t>
      </w:r>
      <w:r w:rsidRPr="00285F3F">
        <w:rPr>
          <w:noProof/>
        </w:rPr>
        <w:tab/>
        <w:t xml:space="preserve">M. J. Shin, M. J. Gim, D. K. Yoon, Directed Self-Assembly of Topological Defects of Liquid Crystals. </w:t>
      </w:r>
      <w:r w:rsidRPr="00285F3F">
        <w:rPr>
          <w:i/>
          <w:noProof/>
        </w:rPr>
        <w:t>Langmuir</w:t>
      </w:r>
      <w:r w:rsidRPr="00285F3F">
        <w:rPr>
          <w:noProof/>
        </w:rPr>
        <w:t xml:space="preserve"> </w:t>
      </w:r>
      <w:r w:rsidRPr="00285F3F">
        <w:rPr>
          <w:b/>
          <w:noProof/>
        </w:rPr>
        <w:t>34</w:t>
      </w:r>
      <w:r w:rsidRPr="00285F3F">
        <w:rPr>
          <w:noProof/>
        </w:rPr>
        <w:t>, 2551-2556 (2018).</w:t>
      </w:r>
    </w:p>
    <w:p w14:paraId="3C902BDE" w14:textId="77777777" w:rsidR="00285F3F" w:rsidRPr="00285F3F" w:rsidRDefault="00285F3F" w:rsidP="00285F3F">
      <w:pPr>
        <w:pStyle w:val="EndNoteBibliography"/>
        <w:ind w:left="720" w:hanging="720"/>
        <w:rPr>
          <w:noProof/>
        </w:rPr>
      </w:pPr>
      <w:r w:rsidRPr="00285F3F">
        <w:rPr>
          <w:noProof/>
        </w:rPr>
        <w:t>39.</w:t>
      </w:r>
      <w:r w:rsidRPr="00285F3F">
        <w:rPr>
          <w:noProof/>
        </w:rPr>
        <w:tab/>
        <w:t xml:space="preserve">C. Rosenblatt, N. M. Amer, Optical Determination of Smectic a Layer Spacing in Freely Suspended Thin-Films. </w:t>
      </w:r>
      <w:r w:rsidRPr="00285F3F">
        <w:rPr>
          <w:i/>
          <w:noProof/>
        </w:rPr>
        <w:t>B Am Phys Soc</w:t>
      </w:r>
      <w:r w:rsidRPr="00285F3F">
        <w:rPr>
          <w:noProof/>
        </w:rPr>
        <w:t xml:space="preserve"> </w:t>
      </w:r>
      <w:r w:rsidRPr="00285F3F">
        <w:rPr>
          <w:b/>
          <w:noProof/>
        </w:rPr>
        <w:t>25</w:t>
      </w:r>
      <w:r w:rsidRPr="00285F3F">
        <w:rPr>
          <w:noProof/>
        </w:rPr>
        <w:t>, 213-213 (1980).</w:t>
      </w:r>
    </w:p>
    <w:p w14:paraId="73C79F4E" w14:textId="77777777" w:rsidR="00285F3F" w:rsidRPr="00285F3F" w:rsidRDefault="00285F3F" w:rsidP="00285F3F">
      <w:pPr>
        <w:pStyle w:val="EndNoteBibliography"/>
        <w:ind w:left="720" w:hanging="720"/>
        <w:rPr>
          <w:noProof/>
        </w:rPr>
      </w:pPr>
      <w:r w:rsidRPr="00285F3F">
        <w:rPr>
          <w:noProof/>
        </w:rPr>
        <w:t>40.</w:t>
      </w:r>
      <w:r w:rsidRPr="00285F3F">
        <w:rPr>
          <w:noProof/>
        </w:rPr>
        <w:tab/>
        <w:t>S. Haldar</w:t>
      </w:r>
      <w:r w:rsidRPr="00285F3F">
        <w:rPr>
          <w:i/>
          <w:noProof/>
        </w:rPr>
        <w:t xml:space="preserve"> et al.</w:t>
      </w:r>
      <w:r w:rsidRPr="00285F3F">
        <w:rPr>
          <w:noProof/>
        </w:rPr>
        <w:t xml:space="preserve">, Smectic Layer Spacing, Average Intermolecular Distance and Spontaneous Polarization of Room Temperature FLC Mixtures. </w:t>
      </w:r>
      <w:r w:rsidRPr="00285F3F">
        <w:rPr>
          <w:i/>
          <w:noProof/>
        </w:rPr>
        <w:t>Mol Cryst Liq Cryst</w:t>
      </w:r>
      <w:r w:rsidRPr="00285F3F">
        <w:rPr>
          <w:noProof/>
        </w:rPr>
        <w:t xml:space="preserve"> </w:t>
      </w:r>
      <w:r w:rsidRPr="00285F3F">
        <w:rPr>
          <w:b/>
          <w:noProof/>
        </w:rPr>
        <w:t>547</w:t>
      </w:r>
      <w:r w:rsidRPr="00285F3F">
        <w:rPr>
          <w:noProof/>
        </w:rPr>
        <w:t>, 25-32 (2011).</w:t>
      </w:r>
    </w:p>
    <w:p w14:paraId="4E9660E0" w14:textId="77777777" w:rsidR="00285F3F" w:rsidRPr="00285F3F" w:rsidRDefault="00285F3F" w:rsidP="00285F3F">
      <w:pPr>
        <w:pStyle w:val="EndNoteBibliography"/>
        <w:ind w:left="720" w:hanging="720"/>
        <w:rPr>
          <w:noProof/>
        </w:rPr>
      </w:pPr>
      <w:r w:rsidRPr="00285F3F">
        <w:rPr>
          <w:noProof/>
        </w:rPr>
        <w:lastRenderedPageBreak/>
        <w:t>41.</w:t>
      </w:r>
      <w:r w:rsidRPr="00285F3F">
        <w:rPr>
          <w:noProof/>
        </w:rPr>
        <w:tab/>
        <w:t xml:space="preserve">D. Allender, M. Kuzma, Self-Consistent Treatment of the Layer Spacing in Smectic a Liquid-Crystals. </w:t>
      </w:r>
      <w:r w:rsidRPr="00285F3F">
        <w:rPr>
          <w:i/>
          <w:noProof/>
        </w:rPr>
        <w:t>B Am Phys Soc</w:t>
      </w:r>
      <w:r w:rsidRPr="00285F3F">
        <w:rPr>
          <w:noProof/>
        </w:rPr>
        <w:t xml:space="preserve"> </w:t>
      </w:r>
      <w:r w:rsidRPr="00285F3F">
        <w:rPr>
          <w:b/>
          <w:noProof/>
        </w:rPr>
        <w:t>24</w:t>
      </w:r>
      <w:r w:rsidRPr="00285F3F">
        <w:rPr>
          <w:noProof/>
        </w:rPr>
        <w:t>, 250-251 (1979).</w:t>
      </w:r>
    </w:p>
    <w:p w14:paraId="37AE4FB0" w14:textId="77777777" w:rsidR="00285F3F" w:rsidRPr="00285F3F" w:rsidRDefault="00285F3F" w:rsidP="00285F3F">
      <w:pPr>
        <w:pStyle w:val="EndNoteBibliography"/>
        <w:ind w:left="720" w:hanging="720"/>
        <w:rPr>
          <w:noProof/>
        </w:rPr>
      </w:pPr>
      <w:r w:rsidRPr="00285F3F">
        <w:rPr>
          <w:noProof/>
        </w:rPr>
        <w:t>42.</w:t>
      </w:r>
      <w:r w:rsidRPr="00285F3F">
        <w:rPr>
          <w:noProof/>
        </w:rPr>
        <w:tab/>
        <w:t xml:space="preserve">O. D. Lavrentovich, M. Kleman, V. M. Pergamenshchik, Nucleation of Focal Conic Domains in Smectic-a Liquid-Crystals. </w:t>
      </w:r>
      <w:r w:rsidRPr="00285F3F">
        <w:rPr>
          <w:i/>
          <w:noProof/>
        </w:rPr>
        <w:t>J Phys Ii</w:t>
      </w:r>
      <w:r w:rsidRPr="00285F3F">
        <w:rPr>
          <w:noProof/>
        </w:rPr>
        <w:t xml:space="preserve"> </w:t>
      </w:r>
      <w:r w:rsidRPr="00285F3F">
        <w:rPr>
          <w:b/>
          <w:noProof/>
        </w:rPr>
        <w:t>4</w:t>
      </w:r>
      <w:r w:rsidRPr="00285F3F">
        <w:rPr>
          <w:noProof/>
        </w:rPr>
        <w:t>, 377-404 (1994).</w:t>
      </w:r>
    </w:p>
    <w:p w14:paraId="636D1CA5" w14:textId="77777777" w:rsidR="00285F3F" w:rsidRPr="00285F3F" w:rsidRDefault="00285F3F" w:rsidP="00285F3F">
      <w:pPr>
        <w:pStyle w:val="EndNoteBibliography"/>
        <w:ind w:left="720" w:hanging="720"/>
        <w:rPr>
          <w:noProof/>
        </w:rPr>
      </w:pPr>
      <w:r w:rsidRPr="00285F3F">
        <w:rPr>
          <w:noProof/>
        </w:rPr>
        <w:t>43.</w:t>
      </w:r>
      <w:r w:rsidRPr="00285F3F">
        <w:rPr>
          <w:noProof/>
        </w:rPr>
        <w:tab/>
        <w:t xml:space="preserve">V. Designolle, S. Herminghaus, T. Pfohl, C. Bahr, AFM study of defect-induced depressions of the smectic-A/air interface. </w:t>
      </w:r>
      <w:r w:rsidRPr="00285F3F">
        <w:rPr>
          <w:i/>
          <w:noProof/>
        </w:rPr>
        <w:t>Langmuir</w:t>
      </w:r>
      <w:r w:rsidRPr="00285F3F">
        <w:rPr>
          <w:noProof/>
        </w:rPr>
        <w:t xml:space="preserve"> </w:t>
      </w:r>
      <w:r w:rsidRPr="00285F3F">
        <w:rPr>
          <w:b/>
          <w:noProof/>
        </w:rPr>
        <w:t>22</w:t>
      </w:r>
      <w:r w:rsidRPr="00285F3F">
        <w:rPr>
          <w:noProof/>
        </w:rPr>
        <w:t>, 363-368 (2006).</w:t>
      </w:r>
    </w:p>
    <w:p w14:paraId="135B0F62" w14:textId="77777777" w:rsidR="00285F3F" w:rsidRPr="00285F3F" w:rsidRDefault="00285F3F" w:rsidP="00285F3F">
      <w:pPr>
        <w:pStyle w:val="EndNoteBibliography"/>
        <w:ind w:left="720" w:hanging="720"/>
        <w:rPr>
          <w:noProof/>
        </w:rPr>
      </w:pPr>
      <w:r w:rsidRPr="00285F3F">
        <w:rPr>
          <w:noProof/>
        </w:rPr>
        <w:t>44.</w:t>
      </w:r>
      <w:r w:rsidRPr="00285F3F">
        <w:rPr>
          <w:noProof/>
        </w:rPr>
        <w:tab/>
        <w:t xml:space="preserve">W. Guo, C. Bahr, Influence of anchoring strength on focal conic domains in smectic films. </w:t>
      </w:r>
      <w:r w:rsidRPr="00285F3F">
        <w:rPr>
          <w:i/>
          <w:noProof/>
        </w:rPr>
        <w:t>Phys Rev E</w:t>
      </w:r>
      <w:r w:rsidRPr="00285F3F">
        <w:rPr>
          <w:noProof/>
        </w:rPr>
        <w:t xml:space="preserve"> </w:t>
      </w:r>
      <w:r w:rsidRPr="00285F3F">
        <w:rPr>
          <w:b/>
          <w:noProof/>
        </w:rPr>
        <w:t>79</w:t>
      </w:r>
      <w:r w:rsidRPr="00285F3F">
        <w:rPr>
          <w:noProof/>
        </w:rPr>
        <w:t xml:space="preserve"> (2009).</w:t>
      </w:r>
    </w:p>
    <w:p w14:paraId="0F43BC9F" w14:textId="77777777" w:rsidR="00285F3F" w:rsidRPr="00285F3F" w:rsidRDefault="00285F3F" w:rsidP="00285F3F">
      <w:pPr>
        <w:pStyle w:val="EndNoteBibliography"/>
        <w:ind w:left="720" w:hanging="720"/>
        <w:rPr>
          <w:noProof/>
        </w:rPr>
      </w:pPr>
      <w:r w:rsidRPr="00285F3F">
        <w:rPr>
          <w:noProof/>
        </w:rPr>
        <w:t>45.</w:t>
      </w:r>
      <w:r w:rsidRPr="00285F3F">
        <w:rPr>
          <w:noProof/>
        </w:rPr>
        <w:tab/>
        <w:t xml:space="preserve">D. S. Kim, A. Honglawan, S. Yang, D. K. Yoon, Arrangement and SERS Applications of Nanoparticle Clusters Using Liquid Crystalline Template. </w:t>
      </w:r>
      <w:r w:rsidRPr="00285F3F">
        <w:rPr>
          <w:i/>
          <w:noProof/>
        </w:rPr>
        <w:t>Acs Appl Mater Inter</w:t>
      </w:r>
      <w:r w:rsidRPr="00285F3F">
        <w:rPr>
          <w:noProof/>
        </w:rPr>
        <w:t xml:space="preserve"> </w:t>
      </w:r>
      <w:r w:rsidRPr="00285F3F">
        <w:rPr>
          <w:b/>
          <w:noProof/>
        </w:rPr>
        <w:t>9</w:t>
      </w:r>
      <w:r w:rsidRPr="00285F3F">
        <w:rPr>
          <w:noProof/>
        </w:rPr>
        <w:t>, 7787-7792 (2017).</w:t>
      </w:r>
    </w:p>
    <w:p w14:paraId="2784A422" w14:textId="77777777" w:rsidR="00285F3F" w:rsidRPr="00285F3F" w:rsidRDefault="00285F3F" w:rsidP="00285F3F">
      <w:pPr>
        <w:pStyle w:val="EndNoteBibliography"/>
        <w:ind w:left="720" w:hanging="720"/>
        <w:rPr>
          <w:noProof/>
        </w:rPr>
      </w:pPr>
      <w:r w:rsidRPr="00285F3F">
        <w:rPr>
          <w:noProof/>
        </w:rPr>
        <w:t>46.</w:t>
      </w:r>
      <w:r w:rsidRPr="00285F3F">
        <w:rPr>
          <w:noProof/>
        </w:rPr>
        <w:tab/>
        <w:t>L. L. Ma</w:t>
      </w:r>
      <w:r w:rsidRPr="00285F3F">
        <w:rPr>
          <w:i/>
          <w:noProof/>
        </w:rPr>
        <w:t xml:space="preserve"> et al.</w:t>
      </w:r>
      <w:r w:rsidRPr="00285F3F">
        <w:rPr>
          <w:noProof/>
        </w:rPr>
        <w:t xml:space="preserve">, Smectic Layer Origami via Preprogrammed Photoalignment. </w:t>
      </w:r>
      <w:r w:rsidRPr="00285F3F">
        <w:rPr>
          <w:i/>
          <w:noProof/>
        </w:rPr>
        <w:t>Advanced Materials</w:t>
      </w:r>
      <w:r w:rsidRPr="00285F3F">
        <w:rPr>
          <w:noProof/>
        </w:rPr>
        <w:t xml:space="preserve"> </w:t>
      </w:r>
      <w:r w:rsidRPr="00285F3F">
        <w:rPr>
          <w:b/>
          <w:noProof/>
        </w:rPr>
        <w:t>29</w:t>
      </w:r>
      <w:r w:rsidRPr="00285F3F">
        <w:rPr>
          <w:noProof/>
        </w:rPr>
        <w:t xml:space="preserve"> (2017).</w:t>
      </w:r>
    </w:p>
    <w:p w14:paraId="5375FDFA" w14:textId="77777777" w:rsidR="00285F3F" w:rsidRPr="00285F3F" w:rsidRDefault="00285F3F" w:rsidP="00285F3F">
      <w:pPr>
        <w:pStyle w:val="EndNoteBibliography"/>
        <w:ind w:left="720" w:hanging="720"/>
        <w:rPr>
          <w:noProof/>
        </w:rPr>
      </w:pPr>
      <w:r w:rsidRPr="00285F3F">
        <w:rPr>
          <w:noProof/>
        </w:rPr>
        <w:t>47.</w:t>
      </w:r>
      <w:r w:rsidRPr="00285F3F">
        <w:rPr>
          <w:noProof/>
        </w:rPr>
        <w:tab/>
        <w:t xml:space="preserve">M. Blank, P. Nair, T. Poschel, Modeling surface tension in Smoothed Particle Hydrodynamics using Young-Laplace pressure boundary condition. </w:t>
      </w:r>
      <w:r w:rsidRPr="00285F3F">
        <w:rPr>
          <w:i/>
          <w:noProof/>
        </w:rPr>
        <w:t>Comput Method Appl M</w:t>
      </w:r>
      <w:r w:rsidRPr="00285F3F">
        <w:rPr>
          <w:noProof/>
        </w:rPr>
        <w:t xml:space="preserve"> </w:t>
      </w:r>
      <w:r w:rsidRPr="00285F3F">
        <w:rPr>
          <w:b/>
          <w:noProof/>
        </w:rPr>
        <w:t>406</w:t>
      </w:r>
      <w:r w:rsidRPr="00285F3F">
        <w:rPr>
          <w:noProof/>
        </w:rPr>
        <w:t xml:space="preserve"> (2023).</w:t>
      </w:r>
    </w:p>
    <w:p w14:paraId="5A1658B9" w14:textId="77777777" w:rsidR="00285F3F" w:rsidRPr="00285F3F" w:rsidRDefault="00285F3F" w:rsidP="00285F3F">
      <w:pPr>
        <w:pStyle w:val="EndNoteBibliography"/>
        <w:ind w:left="720" w:hanging="720"/>
        <w:rPr>
          <w:noProof/>
        </w:rPr>
      </w:pPr>
      <w:r w:rsidRPr="00285F3F">
        <w:rPr>
          <w:noProof/>
        </w:rPr>
        <w:t>48.</w:t>
      </w:r>
      <w:r w:rsidRPr="00285F3F">
        <w:rPr>
          <w:noProof/>
        </w:rPr>
        <w:tab/>
        <w:t xml:space="preserve">H. L. Wan, H. Teng, F. W. Lv, J. P. Lin, J. Y. Min, Interface Wetting Driven by Laplace Pressure on Multiscale Topographies and Its Application to Performance Enhancement of Metal-Composite Hybrid Structure. </w:t>
      </w:r>
      <w:r w:rsidRPr="00285F3F">
        <w:rPr>
          <w:i/>
          <w:noProof/>
        </w:rPr>
        <w:t>Acs Appl Mater Inter</w:t>
      </w:r>
      <w:r w:rsidRPr="00285F3F">
        <w:rPr>
          <w:noProof/>
        </w:rPr>
        <w:t xml:space="preserve"> </w:t>
      </w:r>
      <w:r w:rsidRPr="00285F3F">
        <w:rPr>
          <w:b/>
          <w:noProof/>
        </w:rPr>
        <w:t>15</w:t>
      </w:r>
      <w:r w:rsidRPr="00285F3F">
        <w:rPr>
          <w:noProof/>
        </w:rPr>
        <w:t>, 18427-18439 (2023).</w:t>
      </w:r>
    </w:p>
    <w:p w14:paraId="09833E08" w14:textId="77777777" w:rsidR="00285F3F" w:rsidRPr="00285F3F" w:rsidRDefault="00285F3F" w:rsidP="00285F3F">
      <w:pPr>
        <w:pStyle w:val="EndNoteBibliography"/>
        <w:ind w:left="720" w:hanging="720"/>
        <w:rPr>
          <w:noProof/>
        </w:rPr>
      </w:pPr>
      <w:r w:rsidRPr="00285F3F">
        <w:rPr>
          <w:noProof/>
        </w:rPr>
        <w:t>49.</w:t>
      </w:r>
      <w:r w:rsidRPr="00285F3F">
        <w:rPr>
          <w:noProof/>
        </w:rPr>
        <w:tab/>
        <w:t xml:space="preserve">D. V. Svintradze, Generalization of Young-Laplace, Kelvin, and Gibbs-Thomson equations for arbitrarily curved surfaces. </w:t>
      </w:r>
      <w:r w:rsidRPr="00285F3F">
        <w:rPr>
          <w:i/>
          <w:noProof/>
        </w:rPr>
        <w:t>Biophys J</w:t>
      </w:r>
      <w:r w:rsidRPr="00285F3F">
        <w:rPr>
          <w:noProof/>
        </w:rPr>
        <w:t xml:space="preserve"> </w:t>
      </w:r>
      <w:r w:rsidRPr="00285F3F">
        <w:rPr>
          <w:b/>
          <w:noProof/>
        </w:rPr>
        <w:t>122</w:t>
      </w:r>
      <w:r w:rsidRPr="00285F3F">
        <w:rPr>
          <w:noProof/>
        </w:rPr>
        <w:t>, 892-904 (2023).</w:t>
      </w:r>
    </w:p>
    <w:p w14:paraId="65C2F673" w14:textId="77777777" w:rsidR="00285F3F" w:rsidRPr="00285F3F" w:rsidRDefault="00285F3F" w:rsidP="00285F3F">
      <w:pPr>
        <w:pStyle w:val="EndNoteBibliography"/>
        <w:ind w:left="720" w:hanging="720"/>
        <w:rPr>
          <w:noProof/>
        </w:rPr>
      </w:pPr>
      <w:r w:rsidRPr="00285F3F">
        <w:rPr>
          <w:noProof/>
        </w:rPr>
        <w:t>50.</w:t>
      </w:r>
      <w:r w:rsidRPr="00285F3F">
        <w:rPr>
          <w:noProof/>
        </w:rPr>
        <w:tab/>
        <w:t xml:space="preserve">R. R. A. Syms, E. M. Yeatman, V. M. Bright, G. M. Whitesides, Surface tension-powered self-assembly of micro structures - The state-of-the-art. </w:t>
      </w:r>
      <w:r w:rsidRPr="00285F3F">
        <w:rPr>
          <w:i/>
          <w:noProof/>
        </w:rPr>
        <w:t>J Microelectromech S</w:t>
      </w:r>
      <w:r w:rsidRPr="00285F3F">
        <w:rPr>
          <w:noProof/>
        </w:rPr>
        <w:t xml:space="preserve"> </w:t>
      </w:r>
      <w:r w:rsidRPr="00285F3F">
        <w:rPr>
          <w:b/>
          <w:noProof/>
        </w:rPr>
        <w:t>12</w:t>
      </w:r>
      <w:r w:rsidRPr="00285F3F">
        <w:rPr>
          <w:noProof/>
        </w:rPr>
        <w:t>, 387-417 (2003).</w:t>
      </w:r>
    </w:p>
    <w:p w14:paraId="516A6650" w14:textId="77777777" w:rsidR="00285F3F" w:rsidRPr="00285F3F" w:rsidRDefault="00285F3F" w:rsidP="00285F3F">
      <w:pPr>
        <w:pStyle w:val="EndNoteBibliography"/>
        <w:ind w:left="720" w:hanging="720"/>
        <w:rPr>
          <w:noProof/>
        </w:rPr>
      </w:pPr>
      <w:r w:rsidRPr="00285F3F">
        <w:rPr>
          <w:noProof/>
        </w:rPr>
        <w:t>51.</w:t>
      </w:r>
      <w:r w:rsidRPr="00285F3F">
        <w:rPr>
          <w:noProof/>
        </w:rPr>
        <w:tab/>
        <w:t xml:space="preserve">M. L. Timm, E. Dehdashti, A. J. Darban, H. Masoud, Evaporation of a sessile droplet on a slope. </w:t>
      </w:r>
      <w:r w:rsidRPr="00285F3F">
        <w:rPr>
          <w:i/>
          <w:noProof/>
        </w:rPr>
        <w:t>Sci Rep-Uk</w:t>
      </w:r>
      <w:r w:rsidRPr="00285F3F">
        <w:rPr>
          <w:noProof/>
        </w:rPr>
        <w:t xml:space="preserve"> </w:t>
      </w:r>
      <w:r w:rsidRPr="00285F3F">
        <w:rPr>
          <w:b/>
          <w:noProof/>
        </w:rPr>
        <w:t>9</w:t>
      </w:r>
      <w:r w:rsidRPr="00285F3F">
        <w:rPr>
          <w:noProof/>
        </w:rPr>
        <w:t xml:space="preserve"> (2019).</w:t>
      </w:r>
    </w:p>
    <w:p w14:paraId="0B3B05AF" w14:textId="77777777" w:rsidR="00285F3F" w:rsidRPr="00285F3F" w:rsidRDefault="00285F3F" w:rsidP="00285F3F">
      <w:pPr>
        <w:pStyle w:val="EndNoteBibliography"/>
        <w:ind w:left="720" w:hanging="720"/>
        <w:rPr>
          <w:noProof/>
        </w:rPr>
      </w:pPr>
      <w:r w:rsidRPr="00285F3F">
        <w:rPr>
          <w:noProof/>
        </w:rPr>
        <w:t>52.</w:t>
      </w:r>
      <w:r w:rsidRPr="00285F3F">
        <w:rPr>
          <w:noProof/>
        </w:rPr>
        <w:tab/>
        <w:t xml:space="preserve">A. A. Fragkopoulos, E. Pairam, E. Berger, A. Fernandez-Nieves, Toroidal Droplets: Growth Rates, Dispersion Relations, and Behavior in the Thick-Torus Limit. </w:t>
      </w:r>
      <w:r w:rsidRPr="00285F3F">
        <w:rPr>
          <w:i/>
          <w:noProof/>
        </w:rPr>
        <w:t>Langmuir</w:t>
      </w:r>
      <w:r w:rsidRPr="00285F3F">
        <w:rPr>
          <w:noProof/>
        </w:rPr>
        <w:t xml:space="preserve"> </w:t>
      </w:r>
      <w:r w:rsidRPr="00285F3F">
        <w:rPr>
          <w:b/>
          <w:noProof/>
        </w:rPr>
        <w:t>34</w:t>
      </w:r>
      <w:r w:rsidRPr="00285F3F">
        <w:rPr>
          <w:noProof/>
        </w:rPr>
        <w:t>, 1218-1224 (2018).</w:t>
      </w:r>
    </w:p>
    <w:p w14:paraId="0EBCBEBD" w14:textId="77777777" w:rsidR="00285F3F" w:rsidRPr="00285F3F" w:rsidRDefault="00285F3F" w:rsidP="00285F3F">
      <w:pPr>
        <w:pStyle w:val="EndNoteBibliography"/>
        <w:ind w:left="720" w:hanging="720"/>
        <w:rPr>
          <w:noProof/>
        </w:rPr>
      </w:pPr>
      <w:r w:rsidRPr="00285F3F">
        <w:rPr>
          <w:noProof/>
        </w:rPr>
        <w:t>53.</w:t>
      </w:r>
      <w:r w:rsidRPr="00285F3F">
        <w:rPr>
          <w:noProof/>
        </w:rPr>
        <w:tab/>
        <w:t xml:space="preserve">A. A. Fragkopoulos, E. Pairam, E. Berger, P. N. Segre, A. Fernandez-Nieves, Shrinking instability of toroidal droplets. </w:t>
      </w:r>
      <w:r w:rsidRPr="00285F3F">
        <w:rPr>
          <w:i/>
          <w:noProof/>
        </w:rPr>
        <w:t>Proceedings of the National Academy of Sciences of the United States of America</w:t>
      </w:r>
      <w:r w:rsidRPr="00285F3F">
        <w:rPr>
          <w:noProof/>
        </w:rPr>
        <w:t xml:space="preserve"> </w:t>
      </w:r>
      <w:r w:rsidRPr="00285F3F">
        <w:rPr>
          <w:b/>
          <w:noProof/>
        </w:rPr>
        <w:t>114</w:t>
      </w:r>
      <w:r w:rsidRPr="00285F3F">
        <w:rPr>
          <w:noProof/>
        </w:rPr>
        <w:t>, 2871-2875 (2017).</w:t>
      </w:r>
    </w:p>
    <w:p w14:paraId="58A2291A" w14:textId="77777777" w:rsidR="00285F3F" w:rsidRPr="00285F3F" w:rsidRDefault="00285F3F" w:rsidP="00285F3F">
      <w:pPr>
        <w:pStyle w:val="EndNoteBibliography"/>
        <w:ind w:left="720" w:hanging="720"/>
        <w:rPr>
          <w:noProof/>
        </w:rPr>
      </w:pPr>
      <w:r w:rsidRPr="00285F3F">
        <w:rPr>
          <w:noProof/>
        </w:rPr>
        <w:t>54.</w:t>
      </w:r>
      <w:r w:rsidRPr="00285F3F">
        <w:rPr>
          <w:noProof/>
        </w:rPr>
        <w:tab/>
        <w:t xml:space="preserve">C. Heinzen, I. Marison, A. Berger, U. von Stockar, Use of vibration technology for jet break-up for encapsulation of cells, microbes and liquids in monodisperse microcapsules. </w:t>
      </w:r>
      <w:r w:rsidRPr="00285F3F">
        <w:rPr>
          <w:i/>
          <w:noProof/>
        </w:rPr>
        <w:t>Practical Aspects of Encapsulation Technologies</w:t>
      </w:r>
      <w:r w:rsidRPr="00285F3F">
        <w:rPr>
          <w:noProof/>
        </w:rPr>
        <w:t>, 19-25 (2002).</w:t>
      </w:r>
    </w:p>
    <w:p w14:paraId="52973C45" w14:textId="77777777" w:rsidR="00285F3F" w:rsidRPr="00285F3F" w:rsidRDefault="00285F3F" w:rsidP="00285F3F">
      <w:pPr>
        <w:pStyle w:val="EndNoteBibliography"/>
        <w:ind w:left="720" w:hanging="720"/>
        <w:rPr>
          <w:noProof/>
        </w:rPr>
      </w:pPr>
      <w:r w:rsidRPr="00285F3F">
        <w:rPr>
          <w:noProof/>
        </w:rPr>
        <w:t>55.</w:t>
      </w:r>
      <w:r w:rsidRPr="00285F3F">
        <w:rPr>
          <w:noProof/>
        </w:rPr>
        <w:tab/>
        <w:t xml:space="preserve">J. W. Gibbs, </w:t>
      </w:r>
      <w:r w:rsidRPr="00285F3F">
        <w:rPr>
          <w:i/>
          <w:noProof/>
        </w:rPr>
        <w:t>The collected works of J. Willard Gibbs</w:t>
      </w:r>
      <w:r w:rsidRPr="00285F3F">
        <w:rPr>
          <w:noProof/>
        </w:rPr>
        <w:t xml:space="preserve"> (Longmans, Green &amp; Co, New York ; London, 1928).</w:t>
      </w:r>
    </w:p>
    <w:p w14:paraId="264B42F4" w14:textId="77777777" w:rsidR="00285F3F" w:rsidRPr="00285F3F" w:rsidRDefault="00285F3F" w:rsidP="00285F3F">
      <w:pPr>
        <w:pStyle w:val="EndNoteBibliography"/>
        <w:ind w:left="720" w:hanging="720"/>
        <w:rPr>
          <w:noProof/>
        </w:rPr>
      </w:pPr>
      <w:r w:rsidRPr="00285F3F">
        <w:rPr>
          <w:noProof/>
        </w:rPr>
        <w:t>56.</w:t>
      </w:r>
      <w:r w:rsidRPr="00285F3F">
        <w:rPr>
          <w:noProof/>
        </w:rPr>
        <w:tab/>
        <w:t xml:space="preserve">P.-G. d. Gennes, F. Brochard-Wyart, D. Quéré, MyiLibrary, </w:t>
      </w:r>
      <w:r w:rsidRPr="00285F3F">
        <w:rPr>
          <w:i/>
          <w:noProof/>
        </w:rPr>
        <w:t>Capillarity and wetting phenomena : drops, bubbles, pearls, waves</w:t>
      </w:r>
      <w:r w:rsidRPr="00285F3F">
        <w:rPr>
          <w:noProof/>
        </w:rPr>
        <w:t xml:space="preserve"> (Springer New York, New York, NY, ed. 1st, 2004).</w:t>
      </w:r>
    </w:p>
    <w:p w14:paraId="2FF31C1E" w14:textId="77777777" w:rsidR="00285F3F" w:rsidRPr="00285F3F" w:rsidRDefault="00285F3F" w:rsidP="00285F3F">
      <w:pPr>
        <w:pStyle w:val="EndNoteBibliography"/>
        <w:ind w:left="720" w:hanging="720"/>
        <w:rPr>
          <w:noProof/>
        </w:rPr>
      </w:pPr>
      <w:r w:rsidRPr="00285F3F">
        <w:rPr>
          <w:noProof/>
        </w:rPr>
        <w:t>57.</w:t>
      </w:r>
      <w:r w:rsidRPr="00285F3F">
        <w:rPr>
          <w:noProof/>
        </w:rPr>
        <w:tab/>
        <w:t xml:space="preserve">E. Vitral, P. H. Leo, J. Vinals, Role of Gaussian curvature on local equilibrium and dynamics of smectic-isotropic interfaces. </w:t>
      </w:r>
      <w:r w:rsidRPr="00285F3F">
        <w:rPr>
          <w:i/>
          <w:noProof/>
        </w:rPr>
        <w:t>Phys Rev E</w:t>
      </w:r>
      <w:r w:rsidRPr="00285F3F">
        <w:rPr>
          <w:noProof/>
        </w:rPr>
        <w:t xml:space="preserve"> </w:t>
      </w:r>
      <w:r w:rsidRPr="00285F3F">
        <w:rPr>
          <w:b/>
          <w:noProof/>
        </w:rPr>
        <w:t>100</w:t>
      </w:r>
      <w:r w:rsidRPr="00285F3F">
        <w:rPr>
          <w:noProof/>
        </w:rPr>
        <w:t xml:space="preserve"> (2019).</w:t>
      </w:r>
    </w:p>
    <w:p w14:paraId="50D559FA" w14:textId="77777777" w:rsidR="00285F3F" w:rsidRPr="00285F3F" w:rsidRDefault="00285F3F" w:rsidP="00285F3F">
      <w:pPr>
        <w:pStyle w:val="EndNoteBibliography"/>
        <w:ind w:left="720" w:hanging="720"/>
        <w:rPr>
          <w:noProof/>
        </w:rPr>
      </w:pPr>
      <w:r w:rsidRPr="00285F3F">
        <w:rPr>
          <w:noProof/>
        </w:rPr>
        <w:t>58.</w:t>
      </w:r>
      <w:r w:rsidRPr="00285F3F">
        <w:rPr>
          <w:noProof/>
        </w:rPr>
        <w:tab/>
        <w:t xml:space="preserve">E. Vitral, P. H. Leo, J. Vinals, Phase-field model for a weakly compressible soft layered material: morphological transitions on smectic-isotropic interfaces. </w:t>
      </w:r>
      <w:r w:rsidRPr="00285F3F">
        <w:rPr>
          <w:i/>
          <w:noProof/>
        </w:rPr>
        <w:t>Soft Matter</w:t>
      </w:r>
      <w:r w:rsidRPr="00285F3F">
        <w:rPr>
          <w:noProof/>
        </w:rPr>
        <w:t xml:space="preserve"> </w:t>
      </w:r>
      <w:r w:rsidRPr="00285F3F">
        <w:rPr>
          <w:b/>
          <w:noProof/>
        </w:rPr>
        <w:t>17</w:t>
      </w:r>
      <w:r w:rsidRPr="00285F3F">
        <w:rPr>
          <w:noProof/>
        </w:rPr>
        <w:t>, 6140-6159 (2021).</w:t>
      </w:r>
    </w:p>
    <w:p w14:paraId="34B1D91C" w14:textId="77777777" w:rsidR="00285F3F" w:rsidRPr="00285F3F" w:rsidRDefault="00285F3F" w:rsidP="00285F3F">
      <w:pPr>
        <w:pStyle w:val="EndNoteBibliography"/>
        <w:ind w:left="720" w:hanging="720"/>
        <w:rPr>
          <w:noProof/>
        </w:rPr>
      </w:pPr>
      <w:r w:rsidRPr="00285F3F">
        <w:rPr>
          <w:noProof/>
        </w:rPr>
        <w:t>59.</w:t>
      </w:r>
      <w:r w:rsidRPr="00285F3F">
        <w:rPr>
          <w:noProof/>
        </w:rPr>
        <w:tab/>
        <w:t xml:space="preserve">E. Vitral, P. H. Leo, J. Vinals, Model of the dynamics of an interface between a smectic phase and an isotropic phase of different density. </w:t>
      </w:r>
      <w:r w:rsidRPr="00285F3F">
        <w:rPr>
          <w:i/>
          <w:noProof/>
        </w:rPr>
        <w:t>Phys Rev Fluids</w:t>
      </w:r>
      <w:r w:rsidRPr="00285F3F">
        <w:rPr>
          <w:noProof/>
        </w:rPr>
        <w:t xml:space="preserve"> </w:t>
      </w:r>
      <w:r w:rsidRPr="00285F3F">
        <w:rPr>
          <w:b/>
          <w:noProof/>
        </w:rPr>
        <w:t>5</w:t>
      </w:r>
      <w:r w:rsidRPr="00285F3F">
        <w:rPr>
          <w:noProof/>
        </w:rPr>
        <w:t xml:space="preserve"> (2020).</w:t>
      </w:r>
    </w:p>
    <w:p w14:paraId="65E1A521" w14:textId="54BEBEFD" w:rsidR="001F379E" w:rsidRDefault="00A14E3D">
      <w:pPr>
        <w:pStyle w:val="a3"/>
        <w:rPr>
          <w:ins w:id="1377" w:author="Vitral Freigedo, Eduardo" w:date="2023-10-06T11:56:00Z"/>
        </w:rPr>
        <w:pPrChange w:id="1378" w:author="Vitral Freigedo, Eduardo" w:date="2023-10-06T11:56:00Z">
          <w:pPr>
            <w:pStyle w:val="a3"/>
            <w:ind w:left="720"/>
          </w:pPr>
        </w:pPrChange>
      </w:pPr>
      <w:r w:rsidRPr="00E12933">
        <w:rPr>
          <w:rFonts w:ascii="Arial" w:hAnsi="Arial" w:cs="Arial"/>
          <w:sz w:val="20"/>
          <w:szCs w:val="20"/>
        </w:rPr>
        <w:fldChar w:fldCharType="end"/>
      </w:r>
      <w:ins w:id="1379" w:author="Vitral Freigedo, Eduardo" w:date="2023-10-06T11:56:00Z">
        <w:r w:rsidR="001F379E">
          <w:rPr>
            <w:rFonts w:ascii="CMR9" w:hAnsi="CMR9"/>
            <w:sz w:val="18"/>
            <w:szCs w:val="18"/>
          </w:rPr>
          <w:t xml:space="preserve"> </w:t>
        </w:r>
      </w:ins>
    </w:p>
    <w:p w14:paraId="181E9A2D" w14:textId="1C88C8D1" w:rsidR="001676B2" w:rsidRPr="00E12933" w:rsidRDefault="001676B2" w:rsidP="000C7B84">
      <w:pPr>
        <w:pStyle w:val="a3"/>
        <w:spacing w:line="480" w:lineRule="auto"/>
        <w:jc w:val="both"/>
        <w:rPr>
          <w:rFonts w:ascii="Arial" w:hAnsi="Arial" w:cs="Arial"/>
        </w:rPr>
      </w:pPr>
    </w:p>
    <w:p w14:paraId="291B6222" w14:textId="77777777" w:rsidR="002E7200" w:rsidRPr="00E12933" w:rsidRDefault="002E7200" w:rsidP="000C7B84">
      <w:pPr>
        <w:pStyle w:val="a3"/>
        <w:spacing w:line="480" w:lineRule="auto"/>
        <w:jc w:val="both"/>
        <w:rPr>
          <w:rFonts w:ascii="Arial" w:hAnsi="Arial" w:cs="Arial"/>
        </w:rPr>
      </w:pPr>
    </w:p>
    <w:p w14:paraId="4A5235A6" w14:textId="77777777" w:rsidR="002E7200" w:rsidRPr="00E12933" w:rsidRDefault="002E7200" w:rsidP="000C7B84">
      <w:pPr>
        <w:pStyle w:val="a3"/>
        <w:spacing w:line="480" w:lineRule="auto"/>
        <w:jc w:val="both"/>
        <w:rPr>
          <w:rFonts w:ascii="Arial" w:hAnsi="Arial" w:cs="Arial"/>
          <w:sz w:val="20"/>
          <w:szCs w:val="20"/>
        </w:rPr>
      </w:pPr>
      <w:bookmarkStart w:id="1380" w:name="_Hlk146037541"/>
      <w:r w:rsidRPr="00FD47BF">
        <w:rPr>
          <w:rFonts w:ascii="Arial" w:hAnsi="Arial" w:cs="Arial"/>
          <w:noProof/>
          <w:sz w:val="20"/>
          <w:szCs w:val="20"/>
          <w:rPrChange w:id="1381" w:author="DS.KIM" w:date="2023-09-20T22:27:00Z">
            <w:rPr>
              <w:rFonts w:ascii="Arial" w:hAnsi="Arial" w:cs="Arial"/>
              <w:noProof/>
            </w:rPr>
          </w:rPrChange>
        </w:rPr>
        <w:drawing>
          <wp:inline distT="0" distB="0" distL="0" distR="0" wp14:anchorId="2809CC60" wp14:editId="29937E72">
            <wp:extent cx="2800350" cy="3657600"/>
            <wp:effectExtent l="0" t="0" r="6350" b="0"/>
            <wp:docPr id="1953513046" name="그림 19535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5774" name=""/>
                    <pic:cNvPicPr/>
                  </pic:nvPicPr>
                  <pic:blipFill rotWithShape="1">
                    <a:blip r:embed="rId15"/>
                    <a:srcRect b="21183"/>
                    <a:stretch/>
                  </pic:blipFill>
                  <pic:spPr bwMode="auto">
                    <a:xfrm>
                      <a:off x="0" y="0"/>
                      <a:ext cx="2807688" cy="3667184"/>
                    </a:xfrm>
                    <a:prstGeom prst="rect">
                      <a:avLst/>
                    </a:prstGeom>
                    <a:ln>
                      <a:noFill/>
                    </a:ln>
                    <a:extLst>
                      <a:ext uri="{53640926-AAD7-44D8-BBD7-CCE9431645EC}">
                        <a14:shadowObscured xmlns:a14="http://schemas.microsoft.com/office/drawing/2010/main"/>
                      </a:ext>
                    </a:extLst>
                  </pic:spPr>
                </pic:pic>
              </a:graphicData>
            </a:graphic>
          </wp:inline>
        </w:drawing>
      </w:r>
      <w:r w:rsidRPr="00FD47BF">
        <w:rPr>
          <w:rFonts w:ascii="Arial" w:hAnsi="Arial" w:cs="Arial"/>
          <w:sz w:val="20"/>
          <w:szCs w:val="20"/>
          <w:rPrChange w:id="1382" w:author="DS.KIM" w:date="2023-09-20T22:27:00Z">
            <w:rPr>
              <w:rFonts w:ascii="Arial" w:hAnsi="Arial" w:cs="Arial"/>
            </w:rPr>
          </w:rPrChange>
        </w:rPr>
        <w:t xml:space="preserve"> </w:t>
      </w:r>
    </w:p>
    <w:p w14:paraId="4EE0FAFE" w14:textId="0B1780D9" w:rsidR="002E7200" w:rsidRPr="00E12933" w:rsidRDefault="002E7200" w:rsidP="000C7B84">
      <w:pPr>
        <w:pStyle w:val="a3"/>
        <w:spacing w:line="480" w:lineRule="auto"/>
        <w:jc w:val="both"/>
        <w:rPr>
          <w:rFonts w:ascii="Arial" w:hAnsi="Arial" w:cs="Arial"/>
          <w:sz w:val="20"/>
          <w:szCs w:val="20"/>
        </w:rPr>
      </w:pPr>
      <w:r w:rsidRPr="00E12933">
        <w:rPr>
          <w:rFonts w:ascii="Arial" w:hAnsi="Arial" w:cs="Arial"/>
          <w:sz w:val="20"/>
          <w:szCs w:val="20"/>
        </w:rPr>
        <w:t xml:space="preserve">[One column] Figure 1. a) Molecular structure and phase transition temperature of Y002. b) Appearance of strong dipoles formed by the large electronegativity of fluorine. These cancel out and less intermolecular induced polarization occurs. c) Schematic images of the TFCD structure composed of Y002 of the SmA phase on flat Si substrate and the concentric circle pattern formed after sublimation. </w:t>
      </w:r>
    </w:p>
    <w:p w14:paraId="5F7931D5" w14:textId="5021809A" w:rsidR="006E7CEB" w:rsidRPr="00E12933" w:rsidRDefault="006E7CEB" w:rsidP="000C7B84">
      <w:pPr>
        <w:widowControl/>
        <w:wordWrap/>
        <w:autoSpaceDE/>
        <w:autoSpaceDN/>
        <w:spacing w:line="480" w:lineRule="auto"/>
        <w:rPr>
          <w:rFonts w:ascii="Arial" w:eastAsia="Times New Roman" w:hAnsi="Arial" w:cs="Arial"/>
          <w:kern w:val="0"/>
          <w:szCs w:val="20"/>
        </w:rPr>
      </w:pPr>
      <w:r w:rsidRPr="00E12933">
        <w:rPr>
          <w:rFonts w:ascii="Arial" w:hAnsi="Arial" w:cs="Arial"/>
          <w:szCs w:val="20"/>
        </w:rPr>
        <w:br w:type="page"/>
      </w:r>
    </w:p>
    <w:p w14:paraId="519BF4C2" w14:textId="790AF022" w:rsidR="002E7200" w:rsidRPr="00E12933" w:rsidDel="00FD47BF" w:rsidRDefault="0026520D" w:rsidP="000C7B84">
      <w:pPr>
        <w:pStyle w:val="a3"/>
        <w:spacing w:line="480" w:lineRule="auto"/>
        <w:ind w:left="200" w:right="200"/>
        <w:jc w:val="both"/>
        <w:rPr>
          <w:del w:id="1383" w:author="DS.KIM" w:date="2023-09-20T22:25:00Z"/>
          <w:rFonts w:ascii="Arial" w:hAnsi="Arial" w:cs="Arial"/>
          <w:sz w:val="20"/>
          <w:szCs w:val="20"/>
        </w:rPr>
      </w:pPr>
      <w:del w:id="1384" w:author="DS.KIM" w:date="2023-09-20T22:25:00Z">
        <w:r w:rsidRPr="00FD47BF" w:rsidDel="00FD47BF">
          <w:rPr>
            <w:rFonts w:ascii="Arial" w:hAnsi="Arial" w:cs="Arial"/>
            <w:noProof/>
            <w:sz w:val="20"/>
            <w:szCs w:val="20"/>
            <w:rPrChange w:id="1385" w:author="DS.KIM" w:date="2023-09-20T22:26:00Z">
              <w:rPr>
                <w:rFonts w:ascii="Arial" w:eastAsia="바탕" w:hAnsi="Arial" w:cs="Arial"/>
                <w:noProof/>
                <w:szCs w:val="20"/>
              </w:rPr>
            </w:rPrChange>
          </w:rPr>
          <w:lastRenderedPageBreak/>
          <w:drawing>
            <wp:inline distT="0" distB="0" distL="0" distR="0" wp14:anchorId="60E27E1C" wp14:editId="1FD1E439">
              <wp:extent cx="5731510" cy="2144395"/>
              <wp:effectExtent l="0" t="0" r="0" b="1905"/>
              <wp:docPr id="26065127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51271" name="그림 260651271"/>
                      <pic:cNvPicPr/>
                    </pic:nvPicPr>
                    <pic:blipFill>
                      <a:blip r:embed="rId16">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del>
    </w:p>
    <w:p w14:paraId="67099B41" w14:textId="571438BA" w:rsidR="002E7200" w:rsidRPr="00FD47BF" w:rsidDel="00FD47BF" w:rsidRDefault="002E7200" w:rsidP="000C7B84">
      <w:pPr>
        <w:pStyle w:val="a3"/>
        <w:spacing w:line="480" w:lineRule="auto"/>
        <w:ind w:left="200" w:right="200"/>
        <w:jc w:val="both"/>
        <w:rPr>
          <w:del w:id="1386" w:author="DS.KIM" w:date="2023-09-20T22:25:00Z"/>
          <w:rFonts w:ascii="Arial" w:hAnsi="Arial" w:cs="Arial"/>
          <w:sz w:val="20"/>
          <w:szCs w:val="20"/>
          <w:rPrChange w:id="1387" w:author="DS.KIM" w:date="2023-09-20T22:26:00Z">
            <w:rPr>
              <w:del w:id="1388" w:author="DS.KIM" w:date="2023-09-20T22:25:00Z"/>
              <w:rFonts w:ascii="Arial" w:eastAsia="바탕" w:hAnsi="Arial" w:cs="Arial"/>
              <w:sz w:val="20"/>
              <w:szCs w:val="20"/>
            </w:rPr>
          </w:rPrChange>
        </w:rPr>
      </w:pPr>
      <w:del w:id="1389" w:author="DS.KIM" w:date="2023-09-20T22:25:00Z">
        <w:r w:rsidRPr="00E12933" w:rsidDel="00FD47BF">
          <w:rPr>
            <w:rFonts w:ascii="Arial" w:hAnsi="Arial" w:cs="Arial"/>
            <w:sz w:val="20"/>
            <w:szCs w:val="20"/>
          </w:rPr>
          <w:delText xml:space="preserve">Figure </w:delText>
        </w:r>
        <w:r w:rsidRPr="00FD47BF" w:rsidDel="00FD47BF">
          <w:rPr>
            <w:rFonts w:ascii="Arial" w:hAnsi="Arial" w:cs="Arial"/>
            <w:szCs w:val="20"/>
            <w:rPrChange w:id="1390" w:author="DS.KIM" w:date="2023-09-20T22:26:00Z">
              <w:rPr>
                <w:rFonts w:asciiTheme="minorEastAsia" w:hAnsiTheme="minorEastAsia" w:cs="Arial"/>
                <w:szCs w:val="20"/>
              </w:rPr>
            </w:rPrChange>
          </w:rPr>
          <w:delText>2</w:delText>
        </w:r>
        <w:r w:rsidRPr="00E12933" w:rsidDel="00FD47BF">
          <w:rPr>
            <w:rFonts w:ascii="Arial" w:hAnsi="Arial" w:cs="Arial"/>
            <w:sz w:val="20"/>
            <w:szCs w:val="20"/>
          </w:rPr>
          <w:delText>. a) Polarized optical microscope (POM) and b) SEM images of sublimation process of TFCDs array on a 5 µm-channel patterned Si wafer. c)</w:delText>
        </w:r>
        <w:r w:rsidR="0026520D" w:rsidRPr="00FD47BF" w:rsidDel="00FD47BF">
          <w:rPr>
            <w:rFonts w:ascii="Arial" w:hAnsi="Arial" w:cs="Arial"/>
            <w:szCs w:val="20"/>
            <w:rPrChange w:id="1391" w:author="DS.KIM" w:date="2023-09-20T22:26:00Z">
              <w:rPr>
                <w:rFonts w:ascii="Arial" w:eastAsia="바탕" w:hAnsi="Arial" w:cs="Arial"/>
                <w:szCs w:val="20"/>
              </w:rPr>
            </w:rPrChange>
          </w:rPr>
          <w:delText xml:space="preserve"> Schematic images of </w:delText>
        </w:r>
        <w:r w:rsidR="0026520D" w:rsidRPr="00E12933" w:rsidDel="00FD47BF">
          <w:rPr>
            <w:rFonts w:ascii="Arial" w:hAnsi="Arial" w:cs="Arial"/>
            <w:sz w:val="20"/>
            <w:szCs w:val="20"/>
          </w:rPr>
          <w:delText>sublimation process of TFCDs array.</w:delText>
        </w:r>
        <w:r w:rsidR="0026520D" w:rsidRPr="00FD47BF" w:rsidDel="00FD47BF">
          <w:rPr>
            <w:rFonts w:ascii="Arial" w:hAnsi="Arial" w:cs="Arial"/>
            <w:szCs w:val="20"/>
            <w:rPrChange w:id="1392" w:author="DS.KIM" w:date="2023-09-20T22:26:00Z">
              <w:rPr>
                <w:rFonts w:ascii="Arial" w:eastAsia="바탕" w:hAnsi="Arial" w:cs="Arial"/>
                <w:szCs w:val="20"/>
              </w:rPr>
            </w:rPrChange>
          </w:rPr>
          <w:delText xml:space="preserve"> d) Top view of SEM images of sublimation process of TFCDs array. e)</w:delText>
        </w:r>
        <w:r w:rsidR="0026520D" w:rsidRPr="00FD47BF" w:rsidDel="00FD47BF">
          <w:rPr>
            <w:rFonts w:ascii="Arial" w:hAnsi="Arial" w:cs="Arial"/>
            <w:szCs w:val="20"/>
            <w:rPrChange w:id="1393" w:author="DS.KIM" w:date="2023-09-20T22:26:00Z">
              <w:rPr>
                <w:rFonts w:ascii="바탕" w:eastAsia="바탕" w:hAnsi="바탕" w:cs="바탕"/>
                <w:szCs w:val="20"/>
              </w:rPr>
            </w:rPrChange>
          </w:rPr>
          <w:delText xml:space="preserve"> </w:delText>
        </w:r>
        <w:r w:rsidRPr="00E12933" w:rsidDel="00FD47BF">
          <w:rPr>
            <w:rFonts w:ascii="Arial" w:hAnsi="Arial" w:cs="Arial"/>
            <w:sz w:val="20"/>
            <w:szCs w:val="20"/>
          </w:rPr>
          <w:delText>Simulation comparisons corresponding to SEM images of each sublimation process.</w:delText>
        </w:r>
      </w:del>
    </w:p>
    <w:p w14:paraId="1AEF076F" w14:textId="19EBCB6E" w:rsidR="006E7CEB" w:rsidRPr="00FD47BF" w:rsidDel="00FD47BF" w:rsidRDefault="006E7CEB">
      <w:pPr>
        <w:pStyle w:val="a3"/>
        <w:spacing w:line="480" w:lineRule="auto"/>
        <w:ind w:left="200" w:right="200"/>
        <w:jc w:val="both"/>
        <w:rPr>
          <w:del w:id="1394" w:author="DS.KIM" w:date="2023-09-20T22:25:00Z"/>
          <w:rFonts w:ascii="Arial" w:hAnsi="Arial" w:cs="Arial"/>
          <w:szCs w:val="20"/>
        </w:rPr>
        <w:pPrChange w:id="1395" w:author="DS.KIM" w:date="2023-09-20T22:25:00Z">
          <w:pPr>
            <w:widowControl/>
            <w:wordWrap/>
            <w:autoSpaceDE/>
            <w:autoSpaceDN/>
            <w:spacing w:line="480" w:lineRule="auto"/>
          </w:pPr>
        </w:pPrChange>
      </w:pPr>
      <w:del w:id="1396" w:author="DS.KIM" w:date="2023-09-20T22:25:00Z">
        <w:r w:rsidRPr="002D316E" w:rsidDel="00FD47BF">
          <w:rPr>
            <w:rFonts w:ascii="Arial" w:hAnsi="Arial" w:cs="Arial"/>
            <w:szCs w:val="20"/>
          </w:rPr>
          <w:br w:type="page"/>
        </w:r>
      </w:del>
    </w:p>
    <w:p w14:paraId="6DFFAAF4" w14:textId="73AF488F" w:rsidR="002E7200" w:rsidRPr="00E12933" w:rsidRDefault="004276E4" w:rsidP="000C7B84">
      <w:pPr>
        <w:pStyle w:val="a3"/>
        <w:spacing w:line="480" w:lineRule="auto"/>
        <w:jc w:val="both"/>
        <w:rPr>
          <w:rFonts w:ascii="Arial" w:hAnsi="Arial" w:cs="Arial"/>
          <w:sz w:val="20"/>
          <w:szCs w:val="20"/>
        </w:rPr>
      </w:pPr>
      <w:ins w:id="1397" w:author="Kim Wantae" w:date="2023-10-04T15:15:00Z">
        <w:r w:rsidRPr="004276E4">
          <w:rPr>
            <w:rFonts w:ascii="Arial" w:hAnsi="Arial" w:cs="Arial"/>
            <w:noProof/>
            <w:sz w:val="20"/>
            <w:szCs w:val="20"/>
          </w:rPr>
          <w:drawing>
            <wp:inline distT="0" distB="0" distL="0" distR="0" wp14:anchorId="58235490" wp14:editId="2D6B2093">
              <wp:extent cx="5731510" cy="3282315"/>
              <wp:effectExtent l="0" t="0" r="0" b="0"/>
              <wp:docPr id="11058031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3154" name=""/>
                      <pic:cNvPicPr/>
                    </pic:nvPicPr>
                    <pic:blipFill>
                      <a:blip r:embed="rId17"/>
                      <a:stretch>
                        <a:fillRect/>
                      </a:stretch>
                    </pic:blipFill>
                    <pic:spPr>
                      <a:xfrm>
                        <a:off x="0" y="0"/>
                        <a:ext cx="5731510" cy="3282315"/>
                      </a:xfrm>
                      <a:prstGeom prst="rect">
                        <a:avLst/>
                      </a:prstGeom>
                    </pic:spPr>
                  </pic:pic>
                </a:graphicData>
              </a:graphic>
            </wp:inline>
          </w:drawing>
        </w:r>
      </w:ins>
      <w:del w:id="1398" w:author="Kim Wantae" w:date="2023-10-04T15:15:00Z">
        <w:r w:rsidR="00237E52" w:rsidRPr="00FD47BF" w:rsidDel="004276E4">
          <w:rPr>
            <w:rFonts w:ascii="Arial" w:hAnsi="Arial" w:cs="Arial"/>
            <w:noProof/>
            <w:sz w:val="20"/>
            <w:szCs w:val="20"/>
            <w:rPrChange w:id="1399" w:author="DS.KIM" w:date="2023-09-20T22:26:00Z">
              <w:rPr>
                <w:rFonts w:ascii="Arial" w:hAnsi="Arial" w:cs="Arial"/>
                <w:noProof/>
                <w:szCs w:val="20"/>
              </w:rPr>
            </w:rPrChange>
          </w:rPr>
          <w:drawing>
            <wp:inline distT="0" distB="0" distL="0" distR="0" wp14:anchorId="47034E87" wp14:editId="757942D2">
              <wp:extent cx="5731510" cy="2189480"/>
              <wp:effectExtent l="0" t="0" r="0" b="0"/>
              <wp:docPr id="5021748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4820" name="그림 5021748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89480"/>
                      </a:xfrm>
                      <a:prstGeom prst="rect">
                        <a:avLst/>
                      </a:prstGeom>
                    </pic:spPr>
                  </pic:pic>
                </a:graphicData>
              </a:graphic>
            </wp:inline>
          </w:drawing>
        </w:r>
      </w:del>
    </w:p>
    <w:p w14:paraId="044E3686" w14:textId="6533AD2E" w:rsidR="002E7200" w:rsidRPr="00E12933" w:rsidRDefault="002E7200" w:rsidP="000C7B84">
      <w:pPr>
        <w:pStyle w:val="a3"/>
        <w:spacing w:line="480" w:lineRule="auto"/>
        <w:jc w:val="both"/>
        <w:rPr>
          <w:rFonts w:ascii="Arial" w:hAnsi="Arial" w:cs="Arial"/>
          <w:sz w:val="20"/>
          <w:szCs w:val="20"/>
        </w:rPr>
      </w:pPr>
      <w:r w:rsidRPr="00E12933">
        <w:rPr>
          <w:rFonts w:ascii="Arial" w:hAnsi="Arial" w:cs="Arial"/>
          <w:sz w:val="20"/>
          <w:szCs w:val="20"/>
        </w:rPr>
        <w:t xml:space="preserve">Figure </w:t>
      </w:r>
      <w:ins w:id="1400" w:author="DS.KIM" w:date="2023-09-20T22:25:00Z">
        <w:r w:rsidR="00FD47BF" w:rsidRPr="00FD47BF">
          <w:rPr>
            <w:rFonts w:ascii="Arial" w:hAnsi="Arial" w:cs="Arial"/>
            <w:sz w:val="20"/>
            <w:szCs w:val="20"/>
            <w:rPrChange w:id="1401" w:author="DS.KIM" w:date="2023-09-20T22:26:00Z">
              <w:rPr>
                <w:rFonts w:asciiTheme="minorEastAsia" w:eastAsiaTheme="minorEastAsia" w:hAnsiTheme="minorEastAsia" w:cs="Arial"/>
                <w:sz w:val="20"/>
                <w:szCs w:val="20"/>
              </w:rPr>
            </w:rPrChange>
          </w:rPr>
          <w:t>2</w:t>
        </w:r>
      </w:ins>
      <w:del w:id="1402" w:author="DS.KIM" w:date="2023-09-20T22:25:00Z">
        <w:r w:rsidRPr="00E12933" w:rsidDel="00FD47BF">
          <w:rPr>
            <w:rFonts w:ascii="Arial" w:hAnsi="Arial" w:cs="Arial"/>
            <w:sz w:val="20"/>
            <w:szCs w:val="20"/>
          </w:rPr>
          <w:delText>3</w:delText>
        </w:r>
      </w:del>
      <w:r w:rsidRPr="00E12933">
        <w:rPr>
          <w:rFonts w:ascii="Arial" w:hAnsi="Arial" w:cs="Arial"/>
          <w:sz w:val="20"/>
          <w:szCs w:val="20"/>
        </w:rPr>
        <w:t>. a) The sublimation process of Y002 on a Si pattern; i. The substrate is heated to 200 °C to achieve isotropic state. ii. When cooled at a rate of 5 °C/min, the arrangement of TFCDs is significantly influenced by the Si substrate pattern beneath the Y002 surface. iii. The TFCDs are annealed and fixed for less than an hour at 160°C. b) Top-view SEM images of sublimation process of Y002 in circular pillar patterns. c) Side-view schematic image of sublimation process of Y002 in circular pillar patterns.</w:t>
      </w:r>
      <w:ins w:id="1403" w:author="Kim Wantae" w:date="2023-10-04T15:15:00Z">
        <w:r w:rsidR="004276E4">
          <w:rPr>
            <w:rFonts w:ascii="Arial" w:hAnsi="Arial" w:cs="Arial"/>
            <w:sz w:val="20"/>
            <w:szCs w:val="20"/>
          </w:rPr>
          <w:t xml:space="preserve"> d) </w:t>
        </w:r>
        <w:r w:rsidR="004276E4" w:rsidRPr="00E12933">
          <w:rPr>
            <w:rFonts w:ascii="Arial" w:hAnsi="Arial" w:cs="Arial"/>
            <w:sz w:val="20"/>
            <w:szCs w:val="20"/>
          </w:rPr>
          <w:t>Sublimation process and schematic illustration of Y002 in circular pillar patterns</w:t>
        </w:r>
        <w:r w:rsidR="004276E4">
          <w:rPr>
            <w:rFonts w:ascii="Arial" w:hAnsi="Arial" w:cs="Arial"/>
            <w:sz w:val="20"/>
            <w:szCs w:val="20"/>
          </w:rPr>
          <w:t xml:space="preserve"> array.</w:t>
        </w:r>
      </w:ins>
    </w:p>
    <w:p w14:paraId="540C2E26" w14:textId="0043B730" w:rsidR="006E7CEB" w:rsidRPr="00E12933" w:rsidRDefault="006E7CEB" w:rsidP="000C7B84">
      <w:pPr>
        <w:widowControl/>
        <w:wordWrap/>
        <w:autoSpaceDE/>
        <w:autoSpaceDN/>
        <w:spacing w:line="480" w:lineRule="auto"/>
        <w:rPr>
          <w:rFonts w:ascii="Arial" w:eastAsia="Times New Roman" w:hAnsi="Arial" w:cs="Arial"/>
          <w:kern w:val="0"/>
          <w:szCs w:val="20"/>
        </w:rPr>
      </w:pPr>
      <w:r w:rsidRPr="00FD47BF">
        <w:rPr>
          <w:rFonts w:ascii="Arial" w:eastAsia="Times New Roman" w:hAnsi="Arial" w:cs="Arial"/>
          <w:kern w:val="0"/>
          <w:szCs w:val="20"/>
          <w:rPrChange w:id="1404" w:author="DS.KIM" w:date="2023-09-20T22:26:00Z">
            <w:rPr>
              <w:rFonts w:ascii="Arial" w:hAnsi="Arial" w:cs="Arial"/>
              <w:szCs w:val="20"/>
            </w:rPr>
          </w:rPrChange>
        </w:rPr>
        <w:br w:type="page"/>
      </w:r>
    </w:p>
    <w:p w14:paraId="40D74CBB" w14:textId="77777777" w:rsidR="006E7CEB" w:rsidRPr="00E12933" w:rsidRDefault="006E7CEB" w:rsidP="000C7B84">
      <w:pPr>
        <w:pStyle w:val="a3"/>
        <w:spacing w:line="480" w:lineRule="auto"/>
        <w:jc w:val="both"/>
        <w:rPr>
          <w:rFonts w:ascii="Arial" w:hAnsi="Arial" w:cs="Arial"/>
          <w:sz w:val="20"/>
          <w:szCs w:val="20"/>
        </w:rPr>
      </w:pPr>
    </w:p>
    <w:p w14:paraId="596A9F93" w14:textId="01B460D1" w:rsidR="002E7200" w:rsidRPr="00E12933" w:rsidRDefault="001A7FAD" w:rsidP="000C7B84">
      <w:pPr>
        <w:pStyle w:val="a3"/>
        <w:spacing w:line="480" w:lineRule="auto"/>
        <w:jc w:val="both"/>
        <w:rPr>
          <w:rFonts w:ascii="Arial" w:hAnsi="Arial" w:cs="Arial"/>
          <w:sz w:val="20"/>
          <w:szCs w:val="20"/>
        </w:rPr>
      </w:pPr>
      <w:ins w:id="1405" w:author="Kim Wantae" w:date="2023-10-04T15:13:00Z">
        <w:r w:rsidRPr="001A7FAD">
          <w:rPr>
            <w:rFonts w:ascii="Arial" w:hAnsi="Arial" w:cs="Arial"/>
            <w:noProof/>
            <w:sz w:val="20"/>
            <w:szCs w:val="20"/>
          </w:rPr>
          <w:drawing>
            <wp:inline distT="0" distB="0" distL="0" distR="0" wp14:anchorId="5A230C4E" wp14:editId="2E9DB9F7">
              <wp:extent cx="5731510" cy="2994025"/>
              <wp:effectExtent l="0" t="0" r="0" b="3175"/>
              <wp:docPr id="8785446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4691" name=""/>
                      <pic:cNvPicPr/>
                    </pic:nvPicPr>
                    <pic:blipFill>
                      <a:blip r:embed="rId19"/>
                      <a:stretch>
                        <a:fillRect/>
                      </a:stretch>
                    </pic:blipFill>
                    <pic:spPr>
                      <a:xfrm>
                        <a:off x="0" y="0"/>
                        <a:ext cx="5731510" cy="2994025"/>
                      </a:xfrm>
                      <a:prstGeom prst="rect">
                        <a:avLst/>
                      </a:prstGeom>
                    </pic:spPr>
                  </pic:pic>
                </a:graphicData>
              </a:graphic>
            </wp:inline>
          </w:drawing>
        </w:r>
      </w:ins>
      <w:del w:id="1406" w:author="Kim Wantae" w:date="2023-10-10T04:31:00Z">
        <w:r w:rsidR="002E7200" w:rsidRPr="00E12933" w:rsidDel="00490D09">
          <w:rPr>
            <w:rFonts w:ascii="Arial" w:hAnsi="Arial" w:cs="Arial"/>
            <w:noProof/>
            <w:sz w:val="20"/>
            <w:szCs w:val="20"/>
          </w:rPr>
          <w:drawing>
            <wp:inline distT="0" distB="0" distL="0" distR="0" wp14:anchorId="34C84797" wp14:editId="7FF2DCEE">
              <wp:extent cx="5731510" cy="1654810"/>
              <wp:effectExtent l="0" t="0" r="0" b="0"/>
              <wp:docPr id="1450084945" name="그림 145008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54810"/>
                      </a:xfrm>
                      <a:prstGeom prst="rect">
                        <a:avLst/>
                      </a:prstGeom>
                    </pic:spPr>
                  </pic:pic>
                </a:graphicData>
              </a:graphic>
            </wp:inline>
          </w:drawing>
        </w:r>
      </w:del>
    </w:p>
    <w:p w14:paraId="6A78BBC4" w14:textId="531CD170" w:rsidR="002E7200" w:rsidRPr="00E12933" w:rsidRDefault="002E7200" w:rsidP="000C7B84">
      <w:pPr>
        <w:pStyle w:val="a3"/>
        <w:spacing w:line="480" w:lineRule="auto"/>
        <w:jc w:val="both"/>
        <w:rPr>
          <w:rFonts w:ascii="Arial" w:hAnsi="Arial" w:cs="Arial"/>
          <w:sz w:val="20"/>
          <w:szCs w:val="20"/>
        </w:rPr>
      </w:pPr>
      <w:r w:rsidRPr="00E12933">
        <w:rPr>
          <w:rFonts w:ascii="Arial" w:hAnsi="Arial" w:cs="Arial"/>
          <w:sz w:val="20"/>
          <w:szCs w:val="20"/>
        </w:rPr>
        <w:t xml:space="preserve">Figure </w:t>
      </w:r>
      <w:ins w:id="1407" w:author="DS.KIM" w:date="2023-09-20T22:26:00Z">
        <w:r w:rsidR="00FD47BF" w:rsidRPr="00FD47BF">
          <w:rPr>
            <w:rFonts w:ascii="Arial" w:hAnsi="Arial" w:cs="Arial"/>
            <w:sz w:val="20"/>
            <w:szCs w:val="20"/>
            <w:rPrChange w:id="1408" w:author="DS.KIM" w:date="2023-09-20T22:26:00Z">
              <w:rPr>
                <w:rFonts w:asciiTheme="minorEastAsia" w:eastAsiaTheme="minorEastAsia" w:hAnsiTheme="minorEastAsia" w:cs="Arial"/>
                <w:sz w:val="20"/>
                <w:szCs w:val="20"/>
              </w:rPr>
            </w:rPrChange>
          </w:rPr>
          <w:t>3</w:t>
        </w:r>
      </w:ins>
      <w:del w:id="1409" w:author="DS.KIM" w:date="2023-09-20T22:26:00Z">
        <w:r w:rsidRPr="00E12933" w:rsidDel="00FD47BF">
          <w:rPr>
            <w:rFonts w:ascii="Arial" w:hAnsi="Arial" w:cs="Arial"/>
            <w:sz w:val="20"/>
            <w:szCs w:val="20"/>
          </w:rPr>
          <w:delText>4</w:delText>
        </w:r>
      </w:del>
      <w:r w:rsidRPr="00E12933">
        <w:rPr>
          <w:rFonts w:ascii="Arial" w:hAnsi="Arial" w:cs="Arial"/>
          <w:sz w:val="20"/>
          <w:szCs w:val="20"/>
        </w:rPr>
        <w:t xml:space="preserve">. </w:t>
      </w:r>
      <w:del w:id="1410" w:author="Kim Wantae" w:date="2023-10-04T15:15:00Z">
        <w:r w:rsidRPr="00E12933" w:rsidDel="004276E4">
          <w:rPr>
            <w:rFonts w:ascii="Arial" w:hAnsi="Arial" w:cs="Arial"/>
            <w:sz w:val="20"/>
            <w:szCs w:val="20"/>
          </w:rPr>
          <w:delText xml:space="preserve">a) Sublimation process and schematic illustration of Y002 in circular pillar patterns. b) </w:delText>
        </w:r>
      </w:del>
      <w:r w:rsidRPr="00E12933">
        <w:rPr>
          <w:rFonts w:ascii="Arial" w:hAnsi="Arial" w:cs="Arial"/>
          <w:sz w:val="20"/>
          <w:szCs w:val="20"/>
        </w:rPr>
        <w:t>Sublimation process of Y002 in two elliptical pillar patterns</w:t>
      </w:r>
      <w:ins w:id="1411" w:author="Kim Wantae" w:date="2023-10-04T15:15:00Z">
        <w:r w:rsidR="004276E4">
          <w:rPr>
            <w:rFonts w:ascii="Arial" w:hAnsi="Arial" w:cs="Arial"/>
            <w:sz w:val="20"/>
            <w:szCs w:val="20"/>
          </w:rPr>
          <w:t xml:space="preserve">. a) </w:t>
        </w:r>
      </w:ins>
      <w:del w:id="1412" w:author="Kim Wantae" w:date="2023-10-04T15:15:00Z">
        <w:r w:rsidRPr="00E12933" w:rsidDel="004276E4">
          <w:rPr>
            <w:rFonts w:ascii="Arial" w:hAnsi="Arial" w:cs="Arial"/>
            <w:sz w:val="20"/>
            <w:szCs w:val="20"/>
          </w:rPr>
          <w:delText>. (</w:delText>
        </w:r>
      </w:del>
      <w:r w:rsidRPr="00E12933">
        <w:rPr>
          <w:rFonts w:ascii="Arial" w:hAnsi="Arial" w:cs="Arial"/>
          <w:sz w:val="20"/>
          <w:szCs w:val="20"/>
        </w:rPr>
        <w:t>5.2 x 6.2 µm, and</w:t>
      </w:r>
      <w:ins w:id="1413" w:author="Kim Wantae" w:date="2023-10-04T15:15:00Z">
        <w:r w:rsidR="004276E4">
          <w:rPr>
            <w:rFonts w:ascii="Arial" w:hAnsi="Arial" w:cs="Arial"/>
            <w:sz w:val="20"/>
            <w:szCs w:val="20"/>
          </w:rPr>
          <w:t xml:space="preserve"> b)</w:t>
        </w:r>
      </w:ins>
      <w:r w:rsidRPr="00E12933">
        <w:rPr>
          <w:rFonts w:ascii="Arial" w:hAnsi="Arial" w:cs="Arial"/>
          <w:sz w:val="20"/>
          <w:szCs w:val="20"/>
        </w:rPr>
        <w:t xml:space="preserve"> 3.4 x 7.0 µm</w:t>
      </w:r>
      <w:ins w:id="1414" w:author="Kim Wantae" w:date="2023-10-04T15:16:00Z">
        <w:r w:rsidR="004276E4">
          <w:rPr>
            <w:rFonts w:ascii="Arial" w:hAnsi="Arial" w:cs="Arial"/>
            <w:sz w:val="20"/>
            <w:szCs w:val="20"/>
          </w:rPr>
          <w:t>.</w:t>
        </w:r>
      </w:ins>
      <w:del w:id="1415" w:author="Kim Wantae" w:date="2023-10-04T15:15:00Z">
        <w:r w:rsidRPr="00E12933" w:rsidDel="004276E4">
          <w:rPr>
            <w:rFonts w:ascii="Arial" w:hAnsi="Arial" w:cs="Arial"/>
            <w:sz w:val="20"/>
            <w:szCs w:val="20"/>
          </w:rPr>
          <w:delText>)</w:delText>
        </w:r>
      </w:del>
    </w:p>
    <w:p w14:paraId="19F186DE" w14:textId="69C05D3E" w:rsidR="006E7CEB" w:rsidRPr="00E12933" w:rsidRDefault="006E7CEB" w:rsidP="000C7B84">
      <w:pPr>
        <w:widowControl/>
        <w:wordWrap/>
        <w:autoSpaceDE/>
        <w:autoSpaceDN/>
        <w:spacing w:line="480" w:lineRule="auto"/>
        <w:rPr>
          <w:rFonts w:ascii="Arial" w:eastAsia="Times New Roman" w:hAnsi="Arial" w:cs="Arial"/>
          <w:kern w:val="0"/>
          <w:szCs w:val="20"/>
        </w:rPr>
      </w:pPr>
      <w:r w:rsidRPr="00FD47BF">
        <w:rPr>
          <w:rFonts w:ascii="Arial" w:eastAsia="Times New Roman" w:hAnsi="Arial" w:cs="Arial"/>
          <w:kern w:val="0"/>
          <w:szCs w:val="20"/>
          <w:rPrChange w:id="1416" w:author="DS.KIM" w:date="2023-09-20T22:26:00Z">
            <w:rPr>
              <w:rFonts w:ascii="Arial" w:hAnsi="Arial" w:cs="Arial"/>
              <w:szCs w:val="20"/>
            </w:rPr>
          </w:rPrChange>
        </w:rPr>
        <w:br w:type="page"/>
      </w:r>
    </w:p>
    <w:p w14:paraId="13C60F02" w14:textId="63C5A7B0" w:rsidR="006E7CEB" w:rsidRPr="00E12933" w:rsidRDefault="00E10EE2" w:rsidP="000C7B84">
      <w:pPr>
        <w:pStyle w:val="a3"/>
        <w:spacing w:line="480" w:lineRule="auto"/>
        <w:jc w:val="both"/>
        <w:rPr>
          <w:rFonts w:ascii="Arial" w:hAnsi="Arial" w:cs="Arial"/>
          <w:sz w:val="20"/>
          <w:szCs w:val="20"/>
        </w:rPr>
      </w:pPr>
      <w:ins w:id="1417" w:author="Kim Wantae" w:date="2023-10-16T21:05:00Z">
        <w:r w:rsidRPr="00E10EE2">
          <w:rPr>
            <w:rFonts w:ascii="Arial" w:hAnsi="Arial" w:cs="Arial"/>
            <w:noProof/>
            <w:sz w:val="20"/>
            <w:szCs w:val="20"/>
          </w:rPr>
          <w:drawing>
            <wp:inline distT="0" distB="0" distL="0" distR="0" wp14:anchorId="30BF01A0" wp14:editId="567D0B4D">
              <wp:extent cx="5731510" cy="2487295"/>
              <wp:effectExtent l="0" t="0" r="0" b="1905"/>
              <wp:docPr id="17263185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8591" name=""/>
                      <pic:cNvPicPr/>
                    </pic:nvPicPr>
                    <pic:blipFill>
                      <a:blip r:embed="rId21"/>
                      <a:stretch>
                        <a:fillRect/>
                      </a:stretch>
                    </pic:blipFill>
                    <pic:spPr>
                      <a:xfrm>
                        <a:off x="0" y="0"/>
                        <a:ext cx="5731510" cy="2487295"/>
                      </a:xfrm>
                      <a:prstGeom prst="rect">
                        <a:avLst/>
                      </a:prstGeom>
                    </pic:spPr>
                  </pic:pic>
                </a:graphicData>
              </a:graphic>
            </wp:inline>
          </w:drawing>
        </w:r>
      </w:ins>
    </w:p>
    <w:p w14:paraId="6A0B3B5A" w14:textId="6BE24CAD" w:rsidR="006D3C2A" w:rsidDel="00B254CB" w:rsidRDefault="002E7200">
      <w:pPr>
        <w:pStyle w:val="a3"/>
        <w:spacing w:line="480" w:lineRule="auto"/>
        <w:ind w:left="200" w:right="200"/>
        <w:jc w:val="both"/>
        <w:rPr>
          <w:ins w:id="1418" w:author="Eduardo Vitral Freigedo  Rodrigues" w:date="2023-10-05T17:11:00Z"/>
          <w:del w:id="1419" w:author="Vitral Freigedo, Eduardo" w:date="2023-10-05T17:15:00Z"/>
          <w:rFonts w:ascii="Arial" w:hAnsi="Arial" w:cs="Arial"/>
          <w:sz w:val="20"/>
          <w:szCs w:val="20"/>
        </w:rPr>
      </w:pPr>
      <w:commentRangeStart w:id="1420"/>
      <w:del w:id="1421" w:author="Kim Wantae" w:date="2023-10-16T21:05:00Z">
        <w:r w:rsidRPr="00E12933" w:rsidDel="00E10EE2">
          <w:rPr>
            <w:rFonts w:ascii="Arial" w:hAnsi="Arial" w:cs="Arial"/>
            <w:noProof/>
            <w:szCs w:val="20"/>
          </w:rPr>
          <w:drawing>
            <wp:inline distT="0" distB="0" distL="0" distR="0" wp14:anchorId="4DEB7B86" wp14:editId="63A474BE">
              <wp:extent cx="5731510" cy="2491740"/>
              <wp:effectExtent l="0" t="0" r="0" b="0"/>
              <wp:docPr id="2080116417" name="그림 20801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65840" name=""/>
                      <pic:cNvPicPr/>
                    </pic:nvPicPr>
                    <pic:blipFill>
                      <a:blip r:embed="rId22"/>
                      <a:stretch>
                        <a:fillRect/>
                      </a:stretch>
                    </pic:blipFill>
                    <pic:spPr>
                      <a:xfrm>
                        <a:off x="0" y="0"/>
                        <a:ext cx="5731510" cy="2491740"/>
                      </a:xfrm>
                      <a:prstGeom prst="rect">
                        <a:avLst/>
                      </a:prstGeom>
                    </pic:spPr>
                  </pic:pic>
                </a:graphicData>
              </a:graphic>
            </wp:inline>
          </w:drawing>
        </w:r>
      </w:del>
      <w:commentRangeEnd w:id="1420"/>
      <w:r w:rsidR="00B254CB">
        <w:rPr>
          <w:rStyle w:val="aa"/>
          <w:rFonts w:asciiTheme="minorHAnsi" w:eastAsiaTheme="minorEastAsia" w:hAnsiTheme="minorHAnsi" w:cstheme="minorBidi"/>
          <w:kern w:val="2"/>
        </w:rPr>
        <w:commentReference w:id="1420"/>
      </w:r>
      <w:r w:rsidRPr="00E12933">
        <w:rPr>
          <w:rFonts w:ascii="Arial" w:hAnsi="Arial" w:cs="Arial"/>
          <w:sz w:val="20"/>
          <w:szCs w:val="20"/>
        </w:rPr>
        <w:t xml:space="preserve">Figure </w:t>
      </w:r>
      <w:ins w:id="1422" w:author="DS.KIM" w:date="2023-09-20T22:26:00Z">
        <w:r w:rsidR="00FD47BF" w:rsidRPr="00FD47BF">
          <w:rPr>
            <w:rFonts w:ascii="Arial" w:hAnsi="Arial" w:cs="Arial"/>
            <w:szCs w:val="20"/>
            <w:rPrChange w:id="1423" w:author="DS.KIM" w:date="2023-09-20T22:26:00Z">
              <w:rPr>
                <w:rFonts w:asciiTheme="minorEastAsia" w:hAnsiTheme="minorEastAsia" w:cs="Arial"/>
                <w:szCs w:val="20"/>
              </w:rPr>
            </w:rPrChange>
          </w:rPr>
          <w:t>4</w:t>
        </w:r>
      </w:ins>
      <w:del w:id="1424" w:author="DS.KIM" w:date="2023-09-20T22:26:00Z">
        <w:r w:rsidRPr="00E12933" w:rsidDel="00FD47BF">
          <w:rPr>
            <w:rFonts w:ascii="Arial" w:hAnsi="Arial" w:cs="Arial"/>
            <w:sz w:val="20"/>
            <w:szCs w:val="20"/>
          </w:rPr>
          <w:delText>5</w:delText>
        </w:r>
      </w:del>
      <w:r w:rsidRPr="00E12933">
        <w:rPr>
          <w:rFonts w:ascii="Arial" w:hAnsi="Arial" w:cs="Arial"/>
          <w:sz w:val="20"/>
          <w:szCs w:val="20"/>
        </w:rPr>
        <w:t xml:space="preserve">. Simulation images of the TFCD </w:t>
      </w:r>
      <w:ins w:id="1425" w:author="Vitral Freigedo, Eduardo" w:date="2023-10-06T16:13:00Z">
        <w:r w:rsidR="00CC4F73">
          <w:rPr>
            <w:rFonts w:ascii="Arial" w:hAnsi="Arial" w:cs="Arial"/>
            <w:sz w:val="20"/>
            <w:szCs w:val="20"/>
          </w:rPr>
          <w:t xml:space="preserve">droplet </w:t>
        </w:r>
      </w:ins>
      <w:r w:rsidRPr="00E12933">
        <w:rPr>
          <w:rFonts w:ascii="Arial" w:hAnsi="Arial" w:cs="Arial"/>
          <w:sz w:val="20"/>
          <w:szCs w:val="20"/>
        </w:rPr>
        <w:t>sublimation process</w:t>
      </w:r>
      <w:ins w:id="1426" w:author="Vitral Freigedo, Eduardo" w:date="2023-10-06T16:22:00Z">
        <w:r w:rsidR="005601E5">
          <w:rPr>
            <w:rFonts w:ascii="Arial" w:hAnsi="Arial" w:cs="Arial"/>
            <w:sz w:val="20"/>
            <w:szCs w:val="20"/>
          </w:rPr>
          <w:t xml:space="preserve">, with an initial </w:t>
        </w:r>
      </w:ins>
      <w:ins w:id="1427" w:author="Vitral Freigedo, Eduardo" w:date="2023-10-06T16:34:00Z">
        <w:r w:rsidR="00006D62">
          <w:rPr>
            <w:rFonts w:ascii="Arial" w:hAnsi="Arial" w:cs="Arial"/>
            <w:sz w:val="20"/>
            <w:szCs w:val="20"/>
          </w:rPr>
          <w:t xml:space="preserve">order parameter </w:t>
        </w:r>
      </w:ins>
      <w:ins w:id="1428" w:author="Vitral Freigedo, Eduardo" w:date="2023-10-06T16:22:00Z">
        <w:r w:rsidR="005601E5">
          <w:rPr>
            <w:rFonts w:ascii="Arial" w:hAnsi="Arial" w:cs="Arial"/>
            <w:sz w:val="20"/>
            <w:szCs w:val="20"/>
          </w:rPr>
          <w:t>condition consisting of a half spindle torus</w:t>
        </w:r>
      </w:ins>
      <w:r w:rsidRPr="00E12933">
        <w:rPr>
          <w:rFonts w:ascii="Arial" w:hAnsi="Arial" w:cs="Arial"/>
          <w:sz w:val="20"/>
          <w:szCs w:val="20"/>
        </w:rPr>
        <w:t xml:space="preserve"> </w:t>
      </w:r>
      <w:ins w:id="1429" w:author="Vitral Freigedo, Eduardo" w:date="2023-10-06T16:22:00Z">
        <w:r w:rsidR="005601E5">
          <w:rPr>
            <w:rFonts w:ascii="Arial" w:hAnsi="Arial" w:cs="Arial"/>
            <w:sz w:val="20"/>
            <w:szCs w:val="20"/>
          </w:rPr>
          <w:t>with</w:t>
        </w:r>
      </w:ins>
      <w:del w:id="1430" w:author="Vitral Freigedo, Eduardo" w:date="2023-10-06T16:22:00Z">
        <w:r w:rsidRPr="00E12933" w:rsidDel="005601E5">
          <w:rPr>
            <w:rFonts w:ascii="Arial" w:hAnsi="Arial" w:cs="Arial"/>
            <w:sz w:val="20"/>
            <w:szCs w:val="20"/>
          </w:rPr>
          <w:delText>on</w:delText>
        </w:r>
      </w:del>
      <w:r w:rsidRPr="00E12933">
        <w:rPr>
          <w:rFonts w:ascii="Arial" w:hAnsi="Arial" w:cs="Arial"/>
          <w:sz w:val="20"/>
          <w:szCs w:val="20"/>
        </w:rPr>
        <w:t xml:space="preserve"> circular and elliptical </w:t>
      </w:r>
      <w:ins w:id="1431" w:author="Vitral Freigedo, Eduardo" w:date="2023-10-06T16:21:00Z">
        <w:r w:rsidR="005601E5">
          <w:rPr>
            <w:rFonts w:ascii="Arial" w:hAnsi="Arial" w:cs="Arial"/>
            <w:sz w:val="20"/>
            <w:szCs w:val="20"/>
          </w:rPr>
          <w:t>base</w:t>
        </w:r>
      </w:ins>
      <w:ins w:id="1432" w:author="Vitral Freigedo, Eduardo" w:date="2023-10-06T16:22:00Z">
        <w:r w:rsidR="005601E5">
          <w:rPr>
            <w:rFonts w:ascii="Arial" w:hAnsi="Arial" w:cs="Arial"/>
            <w:sz w:val="20"/>
            <w:szCs w:val="20"/>
          </w:rPr>
          <w:t>s</w:t>
        </w:r>
      </w:ins>
      <w:del w:id="1433" w:author="Vitral Freigedo, Eduardo" w:date="2023-10-06T16:21:00Z">
        <w:r w:rsidRPr="00E12933" w:rsidDel="005601E5">
          <w:rPr>
            <w:rFonts w:ascii="Arial" w:hAnsi="Arial" w:cs="Arial"/>
            <w:sz w:val="20"/>
            <w:szCs w:val="20"/>
          </w:rPr>
          <w:delText>Si patterns</w:delText>
        </w:r>
      </w:del>
      <w:r w:rsidRPr="00E12933">
        <w:rPr>
          <w:rFonts w:ascii="Arial" w:hAnsi="Arial" w:cs="Arial"/>
          <w:sz w:val="20"/>
          <w:szCs w:val="20"/>
        </w:rPr>
        <w:t xml:space="preserve">. </w:t>
      </w:r>
      <w:ins w:id="1434" w:author="Vitral Freigedo, Eduardo" w:date="2023-10-06T16:24:00Z">
        <w:r w:rsidR="005601E5">
          <w:rPr>
            <w:rFonts w:ascii="Arial" w:hAnsi="Arial" w:cs="Arial"/>
            <w:sz w:val="20"/>
            <w:szCs w:val="20"/>
          </w:rPr>
          <w:t xml:space="preserve">The </w:t>
        </w:r>
      </w:ins>
      <w:ins w:id="1435" w:author="Vitral Freigedo, Eduardo" w:date="2023-10-06T16:25:00Z">
        <w:r w:rsidR="005601E5">
          <w:rPr>
            <w:rFonts w:ascii="Arial" w:hAnsi="Arial" w:cs="Arial"/>
            <w:sz w:val="20"/>
            <w:szCs w:val="20"/>
          </w:rPr>
          <w:t>b</w:t>
        </w:r>
      </w:ins>
      <w:ins w:id="1436" w:author="Vitral Freigedo, Eduardo" w:date="2023-10-06T16:14:00Z">
        <w:r w:rsidR="00CC4F73">
          <w:rPr>
            <w:rFonts w:ascii="Arial" w:hAnsi="Arial" w:cs="Arial"/>
            <w:sz w:val="20"/>
            <w:szCs w:val="20"/>
          </w:rPr>
          <w:t>lu</w:t>
        </w:r>
      </w:ins>
      <w:ins w:id="1437" w:author="Vitral Freigedo, Eduardo" w:date="2023-10-06T16:13:00Z">
        <w:r w:rsidR="00CC4F73">
          <w:rPr>
            <w:rFonts w:ascii="Arial" w:hAnsi="Arial" w:cs="Arial"/>
            <w:sz w:val="20"/>
            <w:szCs w:val="20"/>
          </w:rPr>
          <w:t>e</w:t>
        </w:r>
      </w:ins>
      <w:ins w:id="1438" w:author="Vitral Freigedo, Eduardo" w:date="2023-10-06T16:23:00Z">
        <w:r w:rsidR="005601E5">
          <w:rPr>
            <w:rFonts w:ascii="Arial" w:hAnsi="Arial" w:cs="Arial"/>
            <w:sz w:val="20"/>
            <w:szCs w:val="20"/>
          </w:rPr>
          <w:t xml:space="preserve"> and red</w:t>
        </w:r>
      </w:ins>
      <w:ins w:id="1439" w:author="Vitral Freigedo, Eduardo" w:date="2023-10-06T16:13:00Z">
        <w:r w:rsidR="00CC4F73">
          <w:rPr>
            <w:rFonts w:ascii="Arial" w:hAnsi="Arial" w:cs="Arial"/>
            <w:sz w:val="20"/>
            <w:szCs w:val="20"/>
          </w:rPr>
          <w:t xml:space="preserve"> </w:t>
        </w:r>
      </w:ins>
      <w:ins w:id="1440" w:author="Vitral Freigedo, Eduardo" w:date="2023-10-06T16:23:00Z">
        <w:r w:rsidR="005601E5">
          <w:rPr>
            <w:rFonts w:ascii="Arial" w:hAnsi="Arial" w:cs="Arial"/>
            <w:sz w:val="20"/>
            <w:szCs w:val="20"/>
          </w:rPr>
          <w:t xml:space="preserve">lamellae </w:t>
        </w:r>
      </w:ins>
      <w:ins w:id="1441" w:author="Vitral Freigedo, Eduardo" w:date="2023-10-06T16:34:00Z">
        <w:r w:rsidR="00006D62">
          <w:rPr>
            <w:rFonts w:ascii="Arial" w:hAnsi="Arial" w:cs="Arial"/>
            <w:sz w:val="20"/>
            <w:szCs w:val="20"/>
          </w:rPr>
          <w:t>represent the smectic layering</w:t>
        </w:r>
      </w:ins>
      <w:ins w:id="1442" w:author="Vitral Freigedo, Eduardo" w:date="2023-10-06T16:14:00Z">
        <w:r w:rsidR="00CC4F73">
          <w:rPr>
            <w:rFonts w:ascii="Arial" w:hAnsi="Arial" w:cs="Arial"/>
            <w:sz w:val="20"/>
            <w:szCs w:val="20"/>
          </w:rPr>
          <w:t xml:space="preserve">, </w:t>
        </w:r>
      </w:ins>
      <w:ins w:id="1443" w:author="Vitral Freigedo, Eduardo" w:date="2023-10-06T16:35:00Z">
        <w:r w:rsidR="00006D62">
          <w:rPr>
            <w:rFonts w:ascii="Arial" w:hAnsi="Arial" w:cs="Arial"/>
            <w:sz w:val="20"/>
            <w:szCs w:val="20"/>
          </w:rPr>
          <w:t xml:space="preserve">and the green is a distinct isotropic phase. </w:t>
        </w:r>
      </w:ins>
      <w:r w:rsidRPr="00E12933">
        <w:rPr>
          <w:rFonts w:ascii="Arial" w:hAnsi="Arial" w:cs="Arial"/>
          <w:sz w:val="20"/>
          <w:szCs w:val="20"/>
        </w:rPr>
        <w:t xml:space="preserve">The </w:t>
      </w:r>
      <w:ins w:id="1444" w:author="Vitral Freigedo, Eduardo" w:date="2023-10-06T16:05:00Z">
        <w:r w:rsidR="00CC4F73">
          <w:rPr>
            <w:rFonts w:ascii="Arial" w:hAnsi="Arial" w:cs="Arial"/>
            <w:sz w:val="20"/>
            <w:szCs w:val="20"/>
          </w:rPr>
          <w:t xml:space="preserve">thick </w:t>
        </w:r>
      </w:ins>
      <w:r w:rsidRPr="00E12933">
        <w:rPr>
          <w:rFonts w:ascii="Arial" w:hAnsi="Arial" w:cs="Arial"/>
          <w:sz w:val="20"/>
          <w:szCs w:val="20"/>
        </w:rPr>
        <w:t xml:space="preserve">blue lines </w:t>
      </w:r>
      <w:ins w:id="1445" w:author="Vitral Freigedo, Eduardo" w:date="2023-10-06T16:06:00Z">
        <w:r w:rsidR="00CC4F73">
          <w:rPr>
            <w:rFonts w:ascii="Arial" w:hAnsi="Arial" w:cs="Arial"/>
            <w:sz w:val="20"/>
            <w:szCs w:val="20"/>
          </w:rPr>
          <w:t xml:space="preserve">on topviews </w:t>
        </w:r>
      </w:ins>
      <w:r w:rsidRPr="00E12933">
        <w:rPr>
          <w:rFonts w:ascii="Arial" w:hAnsi="Arial" w:cs="Arial"/>
          <w:sz w:val="20"/>
          <w:szCs w:val="20"/>
        </w:rPr>
        <w:t xml:space="preserve">indicate the central </w:t>
      </w:r>
      <w:del w:id="1446" w:author="Eduardo Vitral Freigedo  Rodrigues" w:date="2023-10-05T16:47:00Z">
        <w:r w:rsidRPr="00E12933" w:rsidDel="0076378D">
          <w:rPr>
            <w:rFonts w:ascii="Arial" w:hAnsi="Arial" w:cs="Arial"/>
            <w:sz w:val="20"/>
            <w:szCs w:val="20"/>
          </w:rPr>
          <w:delText xml:space="preserve">axis </w:delText>
        </w:r>
      </w:del>
      <w:ins w:id="1447" w:author="Eduardo Vitral Freigedo  Rodrigues" w:date="2023-10-05T16:47:00Z">
        <w:r w:rsidR="0076378D">
          <w:rPr>
            <w:rFonts w:ascii="Arial" w:hAnsi="Arial" w:cs="Arial"/>
            <w:sz w:val="20"/>
            <w:szCs w:val="20"/>
          </w:rPr>
          <w:t>circle</w:t>
        </w:r>
        <w:r w:rsidR="0076378D" w:rsidRPr="00E12933">
          <w:rPr>
            <w:rFonts w:ascii="Arial" w:hAnsi="Arial" w:cs="Arial"/>
            <w:sz w:val="20"/>
            <w:szCs w:val="20"/>
          </w:rPr>
          <w:t xml:space="preserve"> </w:t>
        </w:r>
      </w:ins>
      <w:r w:rsidRPr="00E12933">
        <w:rPr>
          <w:rFonts w:ascii="Arial" w:hAnsi="Arial" w:cs="Arial"/>
          <w:sz w:val="20"/>
          <w:szCs w:val="20"/>
        </w:rPr>
        <w:t>of the torus.</w:t>
      </w:r>
      <w:ins w:id="1448" w:author="Eduardo Vitral Freigedo  Rodrigues" w:date="2023-10-05T17:10:00Z">
        <w:r w:rsidR="006D3C2A">
          <w:rPr>
            <w:rFonts w:ascii="Arial" w:hAnsi="Arial" w:cs="Arial"/>
            <w:sz w:val="20"/>
            <w:szCs w:val="20"/>
          </w:rPr>
          <w:t xml:space="preserve"> </w:t>
        </w:r>
      </w:ins>
    </w:p>
    <w:p w14:paraId="4DB393F8" w14:textId="43BDECCD" w:rsidR="006D3C2A" w:rsidRDefault="006D3C2A" w:rsidP="00B254CB">
      <w:pPr>
        <w:pStyle w:val="a3"/>
        <w:spacing w:line="480" w:lineRule="auto"/>
        <w:jc w:val="both"/>
        <w:rPr>
          <w:ins w:id="1449" w:author="DS.KIM" w:date="2023-09-20T22:26:00Z"/>
          <w:rFonts w:ascii="Arial" w:hAnsi="Arial" w:cs="Arial"/>
          <w:sz w:val="20"/>
          <w:szCs w:val="20"/>
        </w:rPr>
      </w:pPr>
      <w:ins w:id="1450" w:author="Eduardo Vitral Freigedo  Rodrigues" w:date="2023-10-05T17:11:00Z">
        <w:del w:id="1451" w:author="Vitral Freigedo, Eduardo" w:date="2023-10-05T17:15:00Z">
          <w:r w:rsidDel="00B254CB">
            <w:rPr>
              <w:rFonts w:ascii="Arial" w:hAnsi="Arial" w:cs="Arial"/>
              <w:sz w:val="20"/>
              <w:szCs w:val="20"/>
            </w:rPr>
            <w:delText>Bottom images for the elliptical patterns are top views (of the bottom) and not sideviews</w:delText>
          </w:r>
        </w:del>
      </w:ins>
    </w:p>
    <w:p w14:paraId="01955DE2" w14:textId="4AD845D9" w:rsidR="00FD47BF" w:rsidRDefault="00FD47BF" w:rsidP="000C7B84">
      <w:pPr>
        <w:pStyle w:val="a3"/>
        <w:spacing w:line="480" w:lineRule="auto"/>
        <w:jc w:val="both"/>
        <w:rPr>
          <w:ins w:id="1452" w:author="DS.KIM" w:date="2023-09-20T22:26:00Z"/>
          <w:rFonts w:ascii="Arial" w:eastAsia="바탕" w:hAnsi="Arial" w:cs="Arial"/>
          <w:sz w:val="20"/>
          <w:szCs w:val="20"/>
        </w:rPr>
      </w:pPr>
    </w:p>
    <w:p w14:paraId="65FC688D" w14:textId="6CCC06B2" w:rsidR="00FD47BF" w:rsidRDefault="00FD47BF" w:rsidP="000C7B84">
      <w:pPr>
        <w:pStyle w:val="a3"/>
        <w:spacing w:line="480" w:lineRule="auto"/>
        <w:jc w:val="both"/>
        <w:rPr>
          <w:ins w:id="1453" w:author="DS.KIM" w:date="2023-09-20T22:26:00Z"/>
          <w:rFonts w:ascii="Arial" w:eastAsia="바탕" w:hAnsi="Arial" w:cs="Arial"/>
          <w:sz w:val="20"/>
          <w:szCs w:val="20"/>
        </w:rPr>
      </w:pPr>
    </w:p>
    <w:p w14:paraId="6A29C210" w14:textId="254A3ED3" w:rsidR="00FD47BF" w:rsidRDefault="00FD47BF" w:rsidP="000C7B84">
      <w:pPr>
        <w:pStyle w:val="a3"/>
        <w:spacing w:line="480" w:lineRule="auto"/>
        <w:jc w:val="both"/>
        <w:rPr>
          <w:ins w:id="1454" w:author="DS.KIM" w:date="2023-09-20T22:26:00Z"/>
          <w:rFonts w:ascii="Arial" w:eastAsia="바탕" w:hAnsi="Arial" w:cs="Arial"/>
          <w:sz w:val="20"/>
          <w:szCs w:val="20"/>
        </w:rPr>
      </w:pPr>
    </w:p>
    <w:p w14:paraId="2C58D8CE" w14:textId="69A50E11" w:rsidR="00FD47BF" w:rsidRDefault="00FD47BF" w:rsidP="000C7B84">
      <w:pPr>
        <w:pStyle w:val="a3"/>
        <w:spacing w:line="480" w:lineRule="auto"/>
        <w:jc w:val="both"/>
        <w:rPr>
          <w:ins w:id="1455" w:author="DS.KIM" w:date="2023-09-20T22:26:00Z"/>
          <w:rFonts w:ascii="Arial" w:eastAsia="바탕" w:hAnsi="Arial" w:cs="Arial"/>
          <w:sz w:val="20"/>
          <w:szCs w:val="20"/>
        </w:rPr>
      </w:pPr>
    </w:p>
    <w:p w14:paraId="7C199AF5" w14:textId="64FC0B5D" w:rsidR="00FD47BF" w:rsidRDefault="00FD47BF" w:rsidP="000C7B84">
      <w:pPr>
        <w:pStyle w:val="a3"/>
        <w:spacing w:line="480" w:lineRule="auto"/>
        <w:jc w:val="both"/>
        <w:rPr>
          <w:ins w:id="1456" w:author="DS.KIM" w:date="2023-09-20T22:26:00Z"/>
          <w:rFonts w:ascii="Arial" w:eastAsia="바탕" w:hAnsi="Arial" w:cs="Arial"/>
          <w:sz w:val="20"/>
          <w:szCs w:val="20"/>
        </w:rPr>
      </w:pPr>
    </w:p>
    <w:p w14:paraId="344CE71F" w14:textId="729DA940" w:rsidR="00FD47BF" w:rsidRDefault="00FD47BF" w:rsidP="000C7B84">
      <w:pPr>
        <w:pStyle w:val="a3"/>
        <w:spacing w:line="480" w:lineRule="auto"/>
        <w:jc w:val="both"/>
        <w:rPr>
          <w:ins w:id="1457" w:author="DS.KIM" w:date="2023-09-20T22:26:00Z"/>
          <w:rFonts w:ascii="Arial" w:eastAsia="바탕" w:hAnsi="Arial" w:cs="Arial"/>
          <w:sz w:val="20"/>
          <w:szCs w:val="20"/>
        </w:rPr>
      </w:pPr>
    </w:p>
    <w:p w14:paraId="2572E082" w14:textId="789EC203" w:rsidR="00FD47BF" w:rsidRDefault="00FD47BF" w:rsidP="000C7B84">
      <w:pPr>
        <w:pStyle w:val="a3"/>
        <w:spacing w:line="480" w:lineRule="auto"/>
        <w:jc w:val="both"/>
        <w:rPr>
          <w:ins w:id="1458" w:author="DS.KIM" w:date="2023-09-20T22:26:00Z"/>
          <w:rFonts w:ascii="Arial" w:eastAsia="바탕" w:hAnsi="Arial" w:cs="Arial"/>
          <w:sz w:val="20"/>
          <w:szCs w:val="20"/>
        </w:rPr>
      </w:pPr>
    </w:p>
    <w:p w14:paraId="7D85E92B" w14:textId="4E9C1AC8" w:rsidR="00FD47BF" w:rsidRDefault="00FD47BF" w:rsidP="000C7B84">
      <w:pPr>
        <w:pStyle w:val="a3"/>
        <w:spacing w:line="480" w:lineRule="auto"/>
        <w:jc w:val="both"/>
        <w:rPr>
          <w:ins w:id="1459" w:author="DS.KIM" w:date="2023-09-20T22:26:00Z"/>
          <w:rFonts w:ascii="Arial" w:eastAsia="바탕" w:hAnsi="Arial" w:cs="Arial"/>
          <w:sz w:val="20"/>
          <w:szCs w:val="20"/>
        </w:rPr>
      </w:pPr>
    </w:p>
    <w:p w14:paraId="55BC5A86" w14:textId="4AAEE5B2" w:rsidR="00FD47BF" w:rsidRDefault="00FD47BF" w:rsidP="000C7B84">
      <w:pPr>
        <w:pStyle w:val="a3"/>
        <w:spacing w:line="480" w:lineRule="auto"/>
        <w:jc w:val="both"/>
        <w:rPr>
          <w:ins w:id="1460" w:author="DS.KIM" w:date="2023-09-20T22:26:00Z"/>
          <w:rFonts w:ascii="Arial" w:eastAsia="바탕" w:hAnsi="Arial" w:cs="Arial"/>
          <w:sz w:val="20"/>
          <w:szCs w:val="20"/>
        </w:rPr>
      </w:pPr>
    </w:p>
    <w:p w14:paraId="32AEA9DE" w14:textId="4605944B" w:rsidR="00FD47BF" w:rsidRDefault="00FD47BF" w:rsidP="000C7B84">
      <w:pPr>
        <w:pStyle w:val="a3"/>
        <w:spacing w:line="480" w:lineRule="auto"/>
        <w:jc w:val="both"/>
        <w:rPr>
          <w:ins w:id="1461" w:author="DS.KIM" w:date="2023-09-20T22:26:00Z"/>
          <w:rFonts w:ascii="Arial" w:eastAsia="바탕" w:hAnsi="Arial" w:cs="Arial"/>
          <w:sz w:val="20"/>
          <w:szCs w:val="20"/>
        </w:rPr>
      </w:pPr>
    </w:p>
    <w:p w14:paraId="12B9C628" w14:textId="557B80EF" w:rsidR="00FD47BF" w:rsidRPr="00E12933" w:rsidRDefault="001A7FAD" w:rsidP="00FD47BF">
      <w:pPr>
        <w:pStyle w:val="a3"/>
        <w:spacing w:line="480" w:lineRule="auto"/>
        <w:jc w:val="both"/>
        <w:rPr>
          <w:ins w:id="1462" w:author="DS.KIM" w:date="2023-09-20T22:26:00Z"/>
          <w:rFonts w:ascii="Arial" w:hAnsi="Arial" w:cs="Arial"/>
          <w:sz w:val="20"/>
          <w:szCs w:val="20"/>
        </w:rPr>
      </w:pPr>
      <w:ins w:id="1463" w:author="Kim Wantae" w:date="2023-10-04T15:05:00Z">
        <w:r w:rsidRPr="001A7FAD">
          <w:rPr>
            <w:rFonts w:ascii="Arial" w:hAnsi="Arial" w:cs="Arial"/>
            <w:noProof/>
            <w:sz w:val="20"/>
            <w:szCs w:val="20"/>
          </w:rPr>
          <w:drawing>
            <wp:inline distT="0" distB="0" distL="0" distR="0" wp14:anchorId="1686617B" wp14:editId="20985AA1">
              <wp:extent cx="5731510" cy="2141220"/>
              <wp:effectExtent l="0" t="0" r="0" b="5080"/>
              <wp:docPr id="15869134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13486" name=""/>
                      <pic:cNvPicPr/>
                    </pic:nvPicPr>
                    <pic:blipFill>
                      <a:blip r:embed="rId23"/>
                      <a:stretch>
                        <a:fillRect/>
                      </a:stretch>
                    </pic:blipFill>
                    <pic:spPr>
                      <a:xfrm>
                        <a:off x="0" y="0"/>
                        <a:ext cx="5731510" cy="2141220"/>
                      </a:xfrm>
                      <a:prstGeom prst="rect">
                        <a:avLst/>
                      </a:prstGeom>
                    </pic:spPr>
                  </pic:pic>
                </a:graphicData>
              </a:graphic>
            </wp:inline>
          </w:drawing>
        </w:r>
      </w:ins>
      <w:ins w:id="1464" w:author="DS.KIM" w:date="2023-09-20T22:26:00Z">
        <w:del w:id="1465" w:author="Kim Wantae" w:date="2023-10-04T15:05:00Z">
          <w:r w:rsidR="00FD47BF" w:rsidRPr="00FD47BF" w:rsidDel="001A7FAD">
            <w:rPr>
              <w:rFonts w:ascii="Arial" w:hAnsi="Arial" w:cs="Arial"/>
              <w:noProof/>
              <w:sz w:val="20"/>
              <w:szCs w:val="20"/>
              <w:rPrChange w:id="1466" w:author="DS.KIM" w:date="2023-09-20T22:26:00Z">
                <w:rPr>
                  <w:rFonts w:ascii="Arial" w:eastAsia="바탕" w:hAnsi="Arial" w:cs="Arial"/>
                  <w:noProof/>
                  <w:szCs w:val="20"/>
                </w:rPr>
              </w:rPrChange>
            </w:rPr>
            <w:drawing>
              <wp:inline distT="0" distB="0" distL="0" distR="0" wp14:anchorId="4B4B8A0A" wp14:editId="7E0E3F91">
                <wp:extent cx="5731510" cy="2144395"/>
                <wp:effectExtent l="0" t="0" r="0" b="190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51271" name="그림 260651271"/>
                        <pic:cNvPicPr/>
                      </pic:nvPicPr>
                      <pic:blipFill>
                        <a:blip r:embed="rId16">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del>
      </w:ins>
    </w:p>
    <w:p w14:paraId="5F16C8BA" w14:textId="7BF39943" w:rsidR="00FD47BF" w:rsidDel="004276E4" w:rsidRDefault="00FD47BF" w:rsidP="00FD47BF">
      <w:pPr>
        <w:pStyle w:val="a3"/>
        <w:spacing w:line="480" w:lineRule="auto"/>
        <w:ind w:left="200" w:right="200"/>
        <w:jc w:val="both"/>
        <w:rPr>
          <w:ins w:id="1467" w:author="DS.KIM" w:date="2023-09-20T22:26:00Z"/>
          <w:del w:id="1468" w:author="Kim Wantae" w:date="2023-10-04T15:16:00Z"/>
          <w:rFonts w:ascii="Arial" w:eastAsia="바탕" w:hAnsi="Arial" w:cs="Arial"/>
          <w:sz w:val="20"/>
          <w:szCs w:val="20"/>
        </w:rPr>
      </w:pPr>
      <w:ins w:id="1469" w:author="DS.KIM" w:date="2023-09-20T22:26:00Z">
        <w:r w:rsidRPr="00E12933">
          <w:rPr>
            <w:rFonts w:ascii="Arial" w:hAnsi="Arial" w:cs="Arial"/>
            <w:sz w:val="20"/>
            <w:szCs w:val="20"/>
          </w:rPr>
          <w:t xml:space="preserve">Figure </w:t>
        </w:r>
        <w:r w:rsidRPr="00FD47BF">
          <w:rPr>
            <w:rFonts w:ascii="Arial" w:hAnsi="Arial" w:cs="Arial"/>
            <w:szCs w:val="20"/>
            <w:rPrChange w:id="1470" w:author="DS.KIM" w:date="2023-09-20T22:26:00Z">
              <w:rPr>
                <w:rFonts w:asciiTheme="minorEastAsia" w:hAnsiTheme="minorEastAsia" w:cs="Arial"/>
                <w:szCs w:val="20"/>
              </w:rPr>
            </w:rPrChange>
          </w:rPr>
          <w:t>5</w:t>
        </w:r>
        <w:r w:rsidRPr="00E12933">
          <w:rPr>
            <w:rFonts w:ascii="Arial" w:hAnsi="Arial" w:cs="Arial"/>
            <w:sz w:val="20"/>
            <w:szCs w:val="20"/>
          </w:rPr>
          <w:t>. a) Polarized optical microscope (POM) and b) SEM images of sublimation process of TFCDs array on a 5 µm-channel patterned Si wafer. c)</w:t>
        </w:r>
        <w:r w:rsidRPr="00E12933">
          <w:rPr>
            <w:rFonts w:ascii="Arial" w:eastAsia="바탕" w:hAnsi="Arial" w:cs="Arial"/>
            <w:sz w:val="20"/>
            <w:szCs w:val="20"/>
          </w:rPr>
          <w:t xml:space="preserve"> Schematic images of </w:t>
        </w:r>
        <w:r w:rsidRPr="00E12933">
          <w:rPr>
            <w:rFonts w:ascii="Arial" w:hAnsi="Arial" w:cs="Arial"/>
            <w:sz w:val="20"/>
            <w:szCs w:val="20"/>
          </w:rPr>
          <w:t>sublimation process of TFCDs array.</w:t>
        </w:r>
        <w:r w:rsidRPr="00E12933">
          <w:rPr>
            <w:rFonts w:ascii="Arial" w:eastAsia="바탕" w:hAnsi="Arial" w:cs="Arial"/>
            <w:sz w:val="20"/>
            <w:szCs w:val="20"/>
          </w:rPr>
          <w:t xml:space="preserve"> d) Top view of SEM images of sublimation process of TFCDs array. e)</w:t>
        </w:r>
        <w:r w:rsidRPr="00E12933">
          <w:rPr>
            <w:rFonts w:ascii="바탕" w:eastAsia="바탕" w:hAnsi="바탕" w:cs="바탕"/>
            <w:sz w:val="20"/>
            <w:szCs w:val="20"/>
          </w:rPr>
          <w:t xml:space="preserve"> </w:t>
        </w:r>
        <w:r w:rsidRPr="00E12933">
          <w:rPr>
            <w:rFonts w:ascii="Arial" w:hAnsi="Arial" w:cs="Arial"/>
            <w:sz w:val="20"/>
            <w:szCs w:val="20"/>
          </w:rPr>
          <w:t>Simulation comparisons corresponding to SEM images of each sublimation process.</w:t>
        </w:r>
        <w:r w:rsidRPr="00E12933" w:rsidDel="00FD47BF">
          <w:rPr>
            <w:rFonts w:ascii="Arial" w:eastAsia="바탕" w:hAnsi="Arial" w:cs="Arial"/>
            <w:szCs w:val="20"/>
          </w:rPr>
          <w:t xml:space="preserve"> </w:t>
        </w:r>
        <w:del w:id="1471" w:author="Kim Wantae" w:date="2023-10-04T15:16:00Z">
          <w:r w:rsidRPr="00E12933" w:rsidDel="004276E4">
            <w:rPr>
              <w:rFonts w:ascii="Arial" w:hAnsi="Arial" w:cs="Arial"/>
              <w:szCs w:val="20"/>
            </w:rPr>
            <w:br w:type="page"/>
          </w:r>
        </w:del>
      </w:ins>
    </w:p>
    <w:p w14:paraId="19F4E842" w14:textId="4BF845D5" w:rsidR="00FD47BF" w:rsidDel="004276E4" w:rsidRDefault="00FD47BF" w:rsidP="000C7B84">
      <w:pPr>
        <w:pStyle w:val="a3"/>
        <w:spacing w:line="480" w:lineRule="auto"/>
        <w:ind w:left="200" w:right="200"/>
        <w:jc w:val="both"/>
        <w:rPr>
          <w:ins w:id="1472" w:author="DS.KIM" w:date="2023-09-20T22:26:00Z"/>
          <w:del w:id="1473" w:author="Kim Wantae" w:date="2023-10-04T15:16:00Z"/>
          <w:rFonts w:ascii="Arial" w:eastAsia="바탕" w:hAnsi="Arial" w:cs="Arial"/>
          <w:sz w:val="20"/>
          <w:szCs w:val="20"/>
        </w:rPr>
      </w:pPr>
    </w:p>
    <w:p w14:paraId="0E9BD133" w14:textId="31C32D1C" w:rsidR="00FD47BF" w:rsidDel="004276E4" w:rsidRDefault="00FD47BF" w:rsidP="000C7B84">
      <w:pPr>
        <w:pStyle w:val="a3"/>
        <w:spacing w:line="480" w:lineRule="auto"/>
        <w:ind w:left="200" w:right="200"/>
        <w:jc w:val="both"/>
        <w:rPr>
          <w:ins w:id="1474" w:author="DS.KIM" w:date="2023-09-20T22:26:00Z"/>
          <w:del w:id="1475" w:author="Kim Wantae" w:date="2023-10-04T15:16:00Z"/>
          <w:rFonts w:ascii="Arial" w:eastAsia="바탕" w:hAnsi="Arial" w:cs="Arial"/>
          <w:sz w:val="20"/>
          <w:szCs w:val="20"/>
        </w:rPr>
      </w:pPr>
    </w:p>
    <w:p w14:paraId="27A65CB2" w14:textId="77777777" w:rsidR="00FD47BF" w:rsidRPr="00E12933" w:rsidDel="004276E4" w:rsidRDefault="00FD47BF" w:rsidP="000C7B84">
      <w:pPr>
        <w:pStyle w:val="a3"/>
        <w:spacing w:line="480" w:lineRule="auto"/>
        <w:ind w:left="200" w:right="200"/>
        <w:jc w:val="both"/>
        <w:rPr>
          <w:del w:id="1476" w:author="Kim Wantae" w:date="2023-10-04T15:16:00Z"/>
          <w:rFonts w:ascii="Arial" w:eastAsia="바탕" w:hAnsi="Arial" w:cs="Arial"/>
          <w:sz w:val="20"/>
          <w:szCs w:val="20"/>
        </w:rPr>
      </w:pPr>
    </w:p>
    <w:bookmarkEnd w:id="1380"/>
    <w:p w14:paraId="00020F58" w14:textId="4D81E669" w:rsidR="005F28F9" w:rsidRPr="00E12933" w:rsidRDefault="005F28F9">
      <w:pPr>
        <w:pStyle w:val="a3"/>
        <w:spacing w:line="480" w:lineRule="auto"/>
        <w:jc w:val="both"/>
        <w:pPrChange w:id="1477" w:author="Kim Wantae" w:date="2023-10-04T15:16:00Z">
          <w:pPr>
            <w:widowControl/>
            <w:wordWrap/>
            <w:autoSpaceDE/>
            <w:autoSpaceDN/>
            <w:spacing w:line="480" w:lineRule="auto"/>
          </w:pPr>
        </w:pPrChange>
      </w:pPr>
    </w:p>
    <w:sectPr w:rsidR="005F28F9" w:rsidRPr="00E12933">
      <w:pgSz w:w="11906" w:h="16838"/>
      <w:pgMar w:top="1440" w:right="1440" w:bottom="1440" w:left="144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5" w:author="DS.KIM" w:date="2023-08-28T23:48:00Z" w:initials="D">
    <w:p w14:paraId="77BFCCC1" w14:textId="77777777" w:rsidR="00FF5136" w:rsidRDefault="00FF5136">
      <w:pPr>
        <w:pStyle w:val="ab"/>
      </w:pPr>
      <w:r>
        <w:rPr>
          <w:rStyle w:val="aa"/>
        </w:rPr>
        <w:annotationRef/>
      </w:r>
      <w:r>
        <w:rPr>
          <w:rFonts w:hint="eastAsia"/>
        </w:rPr>
        <w:t>시뮬레이션</w:t>
      </w:r>
      <w:r>
        <w:rPr>
          <w:rFonts w:hint="eastAsia"/>
        </w:rPr>
        <w:t xml:space="preserve"> </w:t>
      </w:r>
      <w:r>
        <w:rPr>
          <w:rFonts w:hint="eastAsia"/>
        </w:rPr>
        <w:t>결과에</w:t>
      </w:r>
      <w:r>
        <w:rPr>
          <w:rFonts w:hint="eastAsia"/>
        </w:rPr>
        <w:t xml:space="preserve"> </w:t>
      </w:r>
      <w:r>
        <w:rPr>
          <w:rFonts w:hint="eastAsia"/>
        </w:rPr>
        <w:t>대해서</w:t>
      </w:r>
      <w:r>
        <w:rPr>
          <w:rFonts w:hint="eastAsia"/>
        </w:rPr>
        <w:t xml:space="preserve"> </w:t>
      </w:r>
      <w:r>
        <w:rPr>
          <w:rFonts w:hint="eastAsia"/>
        </w:rPr>
        <w:t>추가적으로</w:t>
      </w:r>
      <w:r>
        <w:rPr>
          <w:rFonts w:hint="eastAsia"/>
        </w:rPr>
        <w:t xml:space="preserve"> </w:t>
      </w:r>
      <w:r>
        <w:rPr>
          <w:rFonts w:hint="eastAsia"/>
        </w:rPr>
        <w:t>언급할건</w:t>
      </w:r>
      <w:r>
        <w:rPr>
          <w:rFonts w:hint="eastAsia"/>
        </w:rPr>
        <w:t xml:space="preserve"> </w:t>
      </w:r>
      <w:r>
        <w:rPr>
          <w:rFonts w:hint="eastAsia"/>
        </w:rPr>
        <w:t>없는지</w:t>
      </w:r>
      <w:r>
        <w:rPr>
          <w:rFonts w:hint="eastAsia"/>
        </w:rPr>
        <w:t>?</w:t>
      </w:r>
    </w:p>
    <w:p w14:paraId="66F4BAA9" w14:textId="4DD1769A" w:rsidR="00FF5136" w:rsidRDefault="00FF5136">
      <w:pPr>
        <w:pStyle w:val="ab"/>
      </w:pPr>
    </w:p>
  </w:comment>
  <w:comment w:id="466" w:author="Kim Wantae" w:date="2023-09-08T22:26:00Z" w:initials="KW">
    <w:p w14:paraId="0D6DA1C5" w14:textId="4B5D8950" w:rsidR="00FF5136" w:rsidRDefault="00FF5136">
      <w:pPr>
        <w:pStyle w:val="ab"/>
      </w:pPr>
      <w:r>
        <w:rPr>
          <w:rStyle w:val="aa"/>
        </w:rPr>
        <w:annotationRef/>
      </w:r>
      <w:r>
        <w:rPr>
          <w:rStyle w:val="aa"/>
          <w:rFonts w:hint="eastAsia"/>
        </w:rPr>
        <w:t>해당</w:t>
      </w:r>
      <w:r>
        <w:rPr>
          <w:rFonts w:hint="eastAsia"/>
        </w:rPr>
        <w:t xml:space="preserve"> </w:t>
      </w:r>
      <w:r>
        <w:rPr>
          <w:rFonts w:hint="eastAsia"/>
        </w:rPr>
        <w:t>시뮬레이션에선</w:t>
      </w:r>
      <w:r>
        <w:rPr>
          <w:rFonts w:hint="eastAsia"/>
        </w:rPr>
        <w:t xml:space="preserve"> </w:t>
      </w:r>
      <w:r>
        <w:t>channel</w:t>
      </w:r>
      <w:r>
        <w:rPr>
          <w:rFonts w:hint="eastAsia"/>
        </w:rPr>
        <w:t>에서만</w:t>
      </w:r>
      <w:r>
        <w:rPr>
          <w:rFonts w:hint="eastAsia"/>
        </w:rPr>
        <w:t xml:space="preserve"> </w:t>
      </w:r>
      <w:r>
        <w:rPr>
          <w:rFonts w:hint="eastAsia"/>
        </w:rPr>
        <w:t>나타나는</w:t>
      </w:r>
    </w:p>
    <w:p w14:paraId="1D32FCB2" w14:textId="1DD778C0" w:rsidR="00FF5136" w:rsidRPr="005673BB" w:rsidRDefault="00FF5136">
      <w:pPr>
        <w:pStyle w:val="ab"/>
      </w:pPr>
      <w:r>
        <w:rPr>
          <w:rFonts w:hint="eastAsia"/>
        </w:rPr>
        <w:t>특징적인</w:t>
      </w:r>
      <w:r>
        <w:rPr>
          <w:rFonts w:hint="eastAsia"/>
        </w:rPr>
        <w:t xml:space="preserve"> </w:t>
      </w:r>
      <w:r>
        <w:rPr>
          <w:rFonts w:hint="eastAsia"/>
        </w:rPr>
        <w:t>패턴에</w:t>
      </w:r>
      <w:r>
        <w:rPr>
          <w:rFonts w:hint="eastAsia"/>
        </w:rPr>
        <w:t xml:space="preserve"> </w:t>
      </w:r>
      <w:r>
        <w:rPr>
          <w:rFonts w:hint="eastAsia"/>
        </w:rPr>
        <w:t>대해</w:t>
      </w:r>
      <w:r>
        <w:rPr>
          <w:rFonts w:hint="eastAsia"/>
        </w:rPr>
        <w:t xml:space="preserve"> </w:t>
      </w:r>
      <w:r>
        <w:rPr>
          <w:rFonts w:hint="eastAsia"/>
        </w:rPr>
        <w:t>서술하긴</w:t>
      </w:r>
      <w:r>
        <w:rPr>
          <w:rFonts w:hint="eastAsia"/>
        </w:rPr>
        <w:t xml:space="preserve"> </w:t>
      </w:r>
      <w:r>
        <w:rPr>
          <w:rFonts w:hint="eastAsia"/>
        </w:rPr>
        <w:t>어려울</w:t>
      </w:r>
      <w:r>
        <w:rPr>
          <w:rFonts w:hint="eastAsia"/>
        </w:rPr>
        <w:t xml:space="preserve"> </w:t>
      </w:r>
      <w:r>
        <w:rPr>
          <w:rFonts w:hint="eastAsia"/>
        </w:rPr>
        <w:t>것</w:t>
      </w:r>
      <w:r>
        <w:rPr>
          <w:rFonts w:hint="eastAsia"/>
        </w:rPr>
        <w:t xml:space="preserve"> </w:t>
      </w:r>
      <w:r>
        <w:rPr>
          <w:rFonts w:hint="eastAsia"/>
        </w:rPr>
        <w:t>같습니다</w:t>
      </w:r>
      <w:r>
        <w:rPr>
          <w:rFonts w:hint="eastAsia"/>
        </w:rPr>
        <w:t>.</w:t>
      </w:r>
    </w:p>
  </w:comment>
  <w:comment w:id="467" w:author="PKNU" w:date="2023-09-19T18:12:00Z" w:initials="P">
    <w:p w14:paraId="3571C0EA" w14:textId="45CFFD12" w:rsidR="00FF5136" w:rsidRDefault="00FF5136">
      <w:pPr>
        <w:pStyle w:val="ab"/>
      </w:pPr>
      <w:r>
        <w:rPr>
          <w:rStyle w:val="aa"/>
        </w:rPr>
        <w:annotationRef/>
      </w:r>
      <w:r>
        <w:rPr>
          <w:rFonts w:hint="eastAsia"/>
        </w:rPr>
        <w:t>E</w:t>
      </w:r>
      <w:r>
        <w:t xml:space="preserve">duardo </w:t>
      </w:r>
      <w:r>
        <w:rPr>
          <w:rFonts w:hint="eastAsia"/>
        </w:rPr>
        <w:t>한테</w:t>
      </w:r>
      <w:r>
        <w:rPr>
          <w:rFonts w:hint="eastAsia"/>
        </w:rPr>
        <w:t xml:space="preserve"> </w:t>
      </w:r>
      <w:r>
        <w:rPr>
          <w:rFonts w:hint="eastAsia"/>
        </w:rPr>
        <w:t>설명해달라고</w:t>
      </w:r>
      <w:r>
        <w:rPr>
          <w:rFonts w:hint="eastAsia"/>
        </w:rPr>
        <w:t xml:space="preserve"> </w:t>
      </w:r>
      <w:r>
        <w:rPr>
          <w:rFonts w:hint="eastAsia"/>
        </w:rPr>
        <w:t>토스하자</w:t>
      </w:r>
      <w:r>
        <w:rPr>
          <w:rFonts w:hint="eastAsia"/>
        </w:rPr>
        <w:t>~</w:t>
      </w:r>
      <w:r>
        <w:t>! “</w:t>
      </w:r>
      <w:r>
        <w:rPr>
          <w:rFonts w:hint="eastAsia"/>
        </w:rPr>
        <w:t>왜</w:t>
      </w:r>
      <w:r>
        <w:rPr>
          <w:rFonts w:hint="eastAsia"/>
        </w:rPr>
        <w:t xml:space="preserve"> </w:t>
      </w:r>
      <w:r>
        <w:rPr>
          <w:rFonts w:hint="eastAsia"/>
        </w:rPr>
        <w:t>채널</w:t>
      </w:r>
      <w:r>
        <w:rPr>
          <w:rFonts w:hint="eastAsia"/>
        </w:rPr>
        <w:t xml:space="preserve"> </w:t>
      </w:r>
      <w:r>
        <w:rPr>
          <w:rFonts w:hint="eastAsia"/>
        </w:rPr>
        <w:t>내부에서는</w:t>
      </w:r>
      <w:r>
        <w:rPr>
          <w:rFonts w:hint="eastAsia"/>
        </w:rPr>
        <w:t xml:space="preserve"> </w:t>
      </w:r>
      <w:r>
        <w:rPr>
          <w:rFonts w:hint="eastAsia"/>
        </w:rPr>
        <w:t>층들이</w:t>
      </w:r>
      <w:r>
        <w:rPr>
          <w:rFonts w:hint="eastAsia"/>
        </w:rPr>
        <w:t xml:space="preserve"> </w:t>
      </w:r>
      <w:r>
        <w:rPr>
          <w:rFonts w:hint="eastAsia"/>
        </w:rPr>
        <w:t>채널에</w:t>
      </w:r>
      <w:r>
        <w:rPr>
          <w:rFonts w:hint="eastAsia"/>
        </w:rPr>
        <w:t xml:space="preserve"> </w:t>
      </w:r>
      <w:r>
        <w:rPr>
          <w:rFonts w:hint="eastAsia"/>
        </w:rPr>
        <w:t>수직하게</w:t>
      </w:r>
      <w:r>
        <w:rPr>
          <w:rFonts w:hint="eastAsia"/>
        </w:rPr>
        <w:t xml:space="preserve"> </w:t>
      </w:r>
      <w:r>
        <w:rPr>
          <w:rFonts w:hint="eastAsia"/>
        </w:rPr>
        <w:t>변하는지에</w:t>
      </w:r>
      <w:r>
        <w:rPr>
          <w:rFonts w:hint="eastAsia"/>
        </w:rPr>
        <w:t xml:space="preserve"> </w:t>
      </w:r>
      <w:r>
        <w:rPr>
          <w:rFonts w:hint="eastAsia"/>
        </w:rPr>
        <w:t>대해서</w:t>
      </w:r>
      <w:r>
        <w:t>”</w:t>
      </w:r>
    </w:p>
  </w:comment>
  <w:comment w:id="549" w:author="PKNU" w:date="2023-09-20T15:28:00Z" w:initials="P">
    <w:p w14:paraId="73F11251" w14:textId="2B659049" w:rsidR="00FF5136" w:rsidRDefault="00FF5136">
      <w:pPr>
        <w:pStyle w:val="ab"/>
      </w:pPr>
      <w:r>
        <w:rPr>
          <w:rStyle w:val="aa"/>
        </w:rPr>
        <w:annotationRef/>
      </w:r>
      <w:r>
        <w:t xml:space="preserve">All </w:t>
      </w:r>
      <w:r>
        <w:rPr>
          <w:rFonts w:hint="eastAsia"/>
        </w:rPr>
        <w:t>이라는</w:t>
      </w:r>
      <w:r>
        <w:rPr>
          <w:rFonts w:hint="eastAsia"/>
        </w:rPr>
        <w:t xml:space="preserve"> </w:t>
      </w:r>
      <w:r>
        <w:rPr>
          <w:rFonts w:hint="eastAsia"/>
        </w:rPr>
        <w:t>표현이</w:t>
      </w:r>
      <w:r>
        <w:rPr>
          <w:rFonts w:hint="eastAsia"/>
        </w:rPr>
        <w:t xml:space="preserve"> </w:t>
      </w:r>
      <w:r>
        <w:rPr>
          <w:rFonts w:hint="eastAsia"/>
        </w:rPr>
        <w:t>있으니</w:t>
      </w:r>
      <w:r>
        <w:rPr>
          <w:rFonts w:hint="eastAsia"/>
        </w:rPr>
        <w:t xml:space="preserve"> </w:t>
      </w:r>
      <w:r>
        <w:rPr>
          <w:rFonts w:hint="eastAsia"/>
        </w:rPr>
        <w:t>대면적으로</w:t>
      </w:r>
      <w:r>
        <w:rPr>
          <w:rFonts w:hint="eastAsia"/>
        </w:rPr>
        <w:t xml:space="preserve"> </w:t>
      </w:r>
      <w:r>
        <w:rPr>
          <w:rFonts w:hint="eastAsia"/>
        </w:rPr>
        <w:t>찍은</w:t>
      </w:r>
      <w:r>
        <w:rPr>
          <w:rFonts w:hint="eastAsia"/>
        </w:rPr>
        <w:t xml:space="preserve"> </w:t>
      </w:r>
      <w:r>
        <w:t xml:space="preserve">SEM </w:t>
      </w:r>
      <w:r>
        <w:rPr>
          <w:rFonts w:hint="eastAsia"/>
        </w:rPr>
        <w:t>을</w:t>
      </w:r>
      <w:r>
        <w:rPr>
          <w:rFonts w:hint="eastAsia"/>
        </w:rPr>
        <w:t xml:space="preserve"> </w:t>
      </w:r>
      <w:r>
        <w:rPr>
          <w:rFonts w:hint="eastAsia"/>
        </w:rPr>
        <w:t>추가</w:t>
      </w:r>
      <w:r>
        <w:rPr>
          <w:rFonts w:hint="eastAsia"/>
        </w:rPr>
        <w:t xml:space="preserve"> </w:t>
      </w:r>
      <w:r>
        <w:rPr>
          <w:rFonts w:hint="eastAsia"/>
        </w:rPr>
        <w:t>해주길</w:t>
      </w:r>
      <w:r>
        <w:rPr>
          <w:rFonts w:hint="eastAsia"/>
        </w:rPr>
        <w:t>.</w:t>
      </w:r>
      <w:r>
        <w:t xml:space="preserve">.10 </w:t>
      </w:r>
      <w:r>
        <w:rPr>
          <w:rFonts w:hint="eastAsia"/>
        </w:rPr>
        <w:t xml:space="preserve">by </w:t>
      </w:r>
      <w:r>
        <w:t xml:space="preserve">10 </w:t>
      </w:r>
      <w:r>
        <w:rPr>
          <w:rFonts w:hint="eastAsia"/>
        </w:rPr>
        <w:t>정도면</w:t>
      </w:r>
      <w:r>
        <w:rPr>
          <w:rFonts w:hint="eastAsia"/>
        </w:rPr>
        <w:t xml:space="preserve"> </w:t>
      </w:r>
      <w:r>
        <w:rPr>
          <w:rFonts w:hint="eastAsia"/>
        </w:rPr>
        <w:t>적당할거</w:t>
      </w:r>
      <w:r>
        <w:rPr>
          <w:rFonts w:hint="eastAsia"/>
        </w:rPr>
        <w:t xml:space="preserve"> </w:t>
      </w:r>
      <w:r>
        <w:rPr>
          <w:rFonts w:hint="eastAsia"/>
        </w:rPr>
        <w:t>같은데</w:t>
      </w:r>
      <w:r>
        <w:rPr>
          <w:rFonts w:hint="eastAsia"/>
        </w:rPr>
        <w:t>.</w:t>
      </w:r>
      <w:r>
        <w:t>.</w:t>
      </w:r>
      <w:r>
        <w:rPr>
          <w:rFonts w:hint="eastAsia"/>
        </w:rPr>
        <w:t>찍어놓은거</w:t>
      </w:r>
      <w:r>
        <w:rPr>
          <w:rFonts w:hint="eastAsia"/>
        </w:rPr>
        <w:t xml:space="preserve"> </w:t>
      </w:r>
      <w:r>
        <w:rPr>
          <w:rFonts w:hint="eastAsia"/>
        </w:rPr>
        <w:t>있지</w:t>
      </w:r>
      <w:r>
        <w:t xml:space="preserve"> </w:t>
      </w:r>
      <w:r>
        <w:rPr>
          <w:rFonts w:hint="eastAsia"/>
        </w:rPr>
        <w:t>않아</w:t>
      </w:r>
      <w:r>
        <w:rPr>
          <w:rFonts w:hint="eastAsia"/>
        </w:rPr>
        <w:t>?</w:t>
      </w:r>
    </w:p>
  </w:comment>
  <w:comment w:id="574" w:author="PKNU" w:date="2023-09-20T15:33:00Z" w:initials="P">
    <w:p w14:paraId="5BE54937" w14:textId="77777777" w:rsidR="00FF5136" w:rsidRDefault="00FF5136" w:rsidP="00A53D85">
      <w:pPr>
        <w:pStyle w:val="font8"/>
        <w:spacing w:before="0" w:beforeAutospacing="0" w:after="0" w:afterAutospacing="0"/>
        <w:textAlignment w:val="baseline"/>
        <w:rPr>
          <w:sz w:val="26"/>
          <w:szCs w:val="26"/>
        </w:rPr>
      </w:pPr>
      <w:r>
        <w:rPr>
          <w:rStyle w:val="aa"/>
        </w:rPr>
        <w:annotationRef/>
      </w:r>
      <w:r>
        <w:rPr>
          <w:rStyle w:val="wixui-rich-texttext"/>
          <w:rFonts w:ascii="Arial" w:hAnsi="Arial" w:cs="Arial"/>
          <w:sz w:val="26"/>
          <w:szCs w:val="26"/>
          <w:bdr w:val="none" w:sz="0" w:space="0" w:color="auto" w:frame="1"/>
        </w:rPr>
        <w:t>Creation of a superhydrophobic surface from a sublimed smectic liquid crystal"</w:t>
      </w:r>
    </w:p>
    <w:p w14:paraId="0636BB2B" w14:textId="77777777" w:rsidR="00FF5136" w:rsidRDefault="00FF5136" w:rsidP="00A53D85">
      <w:pPr>
        <w:pStyle w:val="font8"/>
        <w:spacing w:before="0" w:beforeAutospacing="0" w:after="0" w:afterAutospacing="0"/>
        <w:textAlignment w:val="baseline"/>
        <w:rPr>
          <w:sz w:val="26"/>
          <w:szCs w:val="26"/>
        </w:rPr>
      </w:pPr>
      <w:r>
        <w:rPr>
          <w:rStyle w:val="wixui-rich-texttext"/>
          <w:rFonts w:ascii="Arial" w:hAnsi="Arial" w:cs="Arial"/>
          <w:sz w:val="26"/>
          <w:szCs w:val="26"/>
          <w:bdr w:val="none" w:sz="0" w:space="0" w:color="auto" w:frame="1"/>
        </w:rPr>
        <w:t>      </w:t>
      </w:r>
      <w:r>
        <w:rPr>
          <w:rStyle w:val="wixui-rich-texttext"/>
          <w:rFonts w:ascii="Arial" w:hAnsi="Arial" w:cs="Arial"/>
          <w:b/>
          <w:bCs/>
          <w:i/>
          <w:iCs/>
          <w:sz w:val="26"/>
          <w:szCs w:val="26"/>
          <w:bdr w:val="none" w:sz="0" w:space="0" w:color="auto" w:frame="1"/>
        </w:rPr>
        <w:t>RSC Advances</w:t>
      </w:r>
      <w:r>
        <w:rPr>
          <w:rStyle w:val="wixui-rich-texttext"/>
          <w:rFonts w:ascii="Arial" w:hAnsi="Arial" w:cs="Arial"/>
          <w:b/>
          <w:bCs/>
          <w:sz w:val="26"/>
          <w:szCs w:val="26"/>
          <w:bdr w:val="none" w:sz="0" w:space="0" w:color="auto" w:frame="1"/>
        </w:rPr>
        <w:t>, 2014</w:t>
      </w:r>
      <w:r>
        <w:rPr>
          <w:rStyle w:val="wixui-rich-texttext"/>
          <w:rFonts w:ascii="Arial" w:hAnsi="Arial" w:cs="Arial"/>
          <w:sz w:val="26"/>
          <w:szCs w:val="26"/>
          <w:bdr w:val="none" w:sz="0" w:space="0" w:color="auto" w:frame="1"/>
        </w:rPr>
        <w:t>, 4, 26946</w:t>
      </w:r>
    </w:p>
    <w:p w14:paraId="50041834" w14:textId="4821741B" w:rsidR="00FF5136" w:rsidRDefault="00FF5136">
      <w:pPr>
        <w:pStyle w:val="ab"/>
      </w:pPr>
    </w:p>
  </w:comment>
  <w:comment w:id="604" w:author="Kim Wantae" w:date="2023-09-08T22:23:00Z" w:initials="KW">
    <w:p w14:paraId="1C9C61EC" w14:textId="07186384" w:rsidR="00FF5136" w:rsidRDefault="00FF5136" w:rsidP="000866C9">
      <w:pPr>
        <w:pStyle w:val="ab"/>
      </w:pPr>
      <w:r>
        <w:rPr>
          <w:rStyle w:val="aa"/>
        </w:rPr>
        <w:annotationRef/>
      </w:r>
      <w:r>
        <w:rPr>
          <w:rFonts w:hint="eastAsia"/>
        </w:rPr>
        <w:t>분자들이</w:t>
      </w:r>
      <w:r>
        <w:rPr>
          <w:rFonts w:hint="eastAsia"/>
        </w:rPr>
        <w:t xml:space="preserve"> </w:t>
      </w:r>
      <w:r>
        <w:rPr>
          <w:rFonts w:hint="eastAsia"/>
        </w:rPr>
        <w:t>재배열되거나</w:t>
      </w:r>
      <w:r>
        <w:rPr>
          <w:rFonts w:hint="eastAsia"/>
        </w:rPr>
        <w:t xml:space="preserve"> </w:t>
      </w:r>
      <w:r>
        <w:rPr>
          <w:rFonts w:hint="eastAsia"/>
        </w:rPr>
        <w:t>재배치되어</w:t>
      </w:r>
      <w:r>
        <w:rPr>
          <w:rFonts w:hint="eastAsia"/>
        </w:rPr>
        <w:t xml:space="preserve"> </w:t>
      </w:r>
      <w:r>
        <w:t>droplet</w:t>
      </w:r>
      <w:r>
        <w:rPr>
          <w:rFonts w:hint="eastAsia"/>
        </w:rPr>
        <w:t>이</w:t>
      </w:r>
      <w:r>
        <w:rPr>
          <w:rFonts w:hint="eastAsia"/>
        </w:rPr>
        <w:t xml:space="preserve"> </w:t>
      </w:r>
      <w:r>
        <w:rPr>
          <w:rFonts w:hint="eastAsia"/>
        </w:rPr>
        <w:t>형성되는</w:t>
      </w:r>
      <w:r>
        <w:rPr>
          <w:rFonts w:hint="eastAsia"/>
        </w:rPr>
        <w:t xml:space="preserve"> </w:t>
      </w:r>
      <w:r>
        <w:rPr>
          <w:rFonts w:hint="eastAsia"/>
        </w:rPr>
        <w:t>것이</w:t>
      </w:r>
      <w:r>
        <w:rPr>
          <w:rFonts w:hint="eastAsia"/>
        </w:rPr>
        <w:t xml:space="preserve"> </w:t>
      </w:r>
      <w:r>
        <w:rPr>
          <w:rFonts w:hint="eastAsia"/>
        </w:rPr>
        <w:t>아니라</w:t>
      </w:r>
      <w:r>
        <w:rPr>
          <w:rFonts w:hint="eastAsia"/>
        </w:rPr>
        <w:t>,</w:t>
      </w:r>
      <w:r>
        <w:t xml:space="preserve"> </w:t>
      </w:r>
      <w:r>
        <w:rPr>
          <w:rFonts w:hint="eastAsia"/>
        </w:rPr>
        <w:t>승화의</w:t>
      </w:r>
      <w:r>
        <w:rPr>
          <w:rFonts w:hint="eastAsia"/>
        </w:rPr>
        <w:t xml:space="preserve"> </w:t>
      </w:r>
      <w:r>
        <w:rPr>
          <w:rFonts w:hint="eastAsia"/>
        </w:rPr>
        <w:t>전</w:t>
      </w:r>
      <w:r>
        <w:rPr>
          <w:rFonts w:hint="eastAsia"/>
        </w:rPr>
        <w:t xml:space="preserve"> </w:t>
      </w:r>
      <w:r>
        <w:rPr>
          <w:rFonts w:hint="eastAsia"/>
        </w:rPr>
        <w:t>과정</w:t>
      </w:r>
      <w:r>
        <w:rPr>
          <w:rFonts w:hint="eastAsia"/>
        </w:rPr>
        <w:t xml:space="preserve"> </w:t>
      </w:r>
      <w:r>
        <w:rPr>
          <w:rFonts w:hint="eastAsia"/>
        </w:rPr>
        <w:t>자체가</w:t>
      </w:r>
      <w:r>
        <w:rPr>
          <w:rFonts w:hint="eastAsia"/>
        </w:rPr>
        <w:t xml:space="preserve"> </w:t>
      </w:r>
      <w:r>
        <w:rPr>
          <w:rFonts w:hint="eastAsia"/>
        </w:rPr>
        <w:t>단순히</w:t>
      </w:r>
      <w:r>
        <w:rPr>
          <w:rFonts w:hint="eastAsia"/>
        </w:rPr>
        <w:t xml:space="preserve"> </w:t>
      </w:r>
      <w:r>
        <w:rPr>
          <w:rFonts w:hint="eastAsia"/>
        </w:rPr>
        <w:t>표면</w:t>
      </w:r>
      <w:r>
        <w:rPr>
          <w:rFonts w:hint="eastAsia"/>
        </w:rPr>
        <w:t xml:space="preserve"> </w:t>
      </w:r>
      <w:r>
        <w:t>layer</w:t>
      </w:r>
      <w:r>
        <w:rPr>
          <w:rFonts w:hint="eastAsia"/>
        </w:rPr>
        <w:t>의</w:t>
      </w:r>
      <w:r>
        <w:rPr>
          <w:rFonts w:hint="eastAsia"/>
        </w:rPr>
        <w:t xml:space="preserve"> </w:t>
      </w:r>
      <w:r>
        <w:rPr>
          <w:rFonts w:hint="eastAsia"/>
        </w:rPr>
        <w:t>탈락으로만</w:t>
      </w:r>
      <w:r>
        <w:rPr>
          <w:rFonts w:hint="eastAsia"/>
        </w:rPr>
        <w:t xml:space="preserve"> </w:t>
      </w:r>
      <w:r>
        <w:rPr>
          <w:rFonts w:hint="eastAsia"/>
        </w:rPr>
        <w:t>이루어진다고</w:t>
      </w:r>
      <w:r>
        <w:rPr>
          <w:rFonts w:hint="eastAsia"/>
        </w:rPr>
        <w:t xml:space="preserve"> </w:t>
      </w:r>
      <w:r>
        <w:rPr>
          <w:rFonts w:hint="eastAsia"/>
        </w:rPr>
        <w:t>가정했으므로</w:t>
      </w:r>
      <w:r>
        <w:br/>
      </w:r>
      <w:r>
        <w:rPr>
          <w:rFonts w:hint="eastAsia"/>
        </w:rPr>
        <w:t>d</w:t>
      </w:r>
      <w:r>
        <w:t>roplet</w:t>
      </w:r>
      <w:r>
        <w:rPr>
          <w:rFonts w:hint="eastAsia"/>
        </w:rPr>
        <w:t>으로</w:t>
      </w:r>
      <w:r>
        <w:rPr>
          <w:rFonts w:hint="eastAsia"/>
        </w:rPr>
        <w:t xml:space="preserve"> </w:t>
      </w:r>
      <w:r>
        <w:rPr>
          <w:rFonts w:hint="eastAsia"/>
        </w:rPr>
        <w:t>귀결되는</w:t>
      </w:r>
      <w:r>
        <w:rPr>
          <w:rFonts w:hint="eastAsia"/>
        </w:rPr>
        <w:t xml:space="preserve"> </w:t>
      </w:r>
      <w:r>
        <w:rPr>
          <w:rFonts w:hint="eastAsia"/>
        </w:rPr>
        <w:t>해당</w:t>
      </w:r>
      <w:r>
        <w:rPr>
          <w:rFonts w:hint="eastAsia"/>
        </w:rPr>
        <w:t xml:space="preserve"> </w:t>
      </w:r>
      <w:r>
        <w:rPr>
          <w:rFonts w:hint="eastAsia"/>
        </w:rPr>
        <w:t>도메인은</w:t>
      </w:r>
      <w:r>
        <w:rPr>
          <w:rFonts w:hint="eastAsia"/>
        </w:rPr>
        <w:t xml:space="preserve"> </w:t>
      </w:r>
      <w:r>
        <w:t>‘</w:t>
      </w:r>
      <w:r>
        <w:rPr>
          <w:rFonts w:hint="eastAsia"/>
        </w:rPr>
        <w:t>생성</w:t>
      </w:r>
      <w:r>
        <w:t>’</w:t>
      </w:r>
      <w:r>
        <w:rPr>
          <w:rFonts w:hint="eastAsia"/>
        </w:rPr>
        <w:t>되거나</w:t>
      </w:r>
      <w:r>
        <w:rPr>
          <w:rFonts w:hint="eastAsia"/>
        </w:rPr>
        <w:t xml:space="preserve"> </w:t>
      </w:r>
      <w:r>
        <w:t>‘</w:t>
      </w:r>
      <w:r>
        <w:rPr>
          <w:rFonts w:hint="eastAsia"/>
        </w:rPr>
        <w:t>변형</w:t>
      </w:r>
      <w:r>
        <w:t>’</w:t>
      </w:r>
      <w:r>
        <w:rPr>
          <w:rFonts w:hint="eastAsia"/>
        </w:rPr>
        <w:t>된</w:t>
      </w:r>
      <w:r>
        <w:rPr>
          <w:rFonts w:hint="eastAsia"/>
        </w:rPr>
        <w:t xml:space="preserve"> </w:t>
      </w:r>
      <w:r>
        <w:rPr>
          <w:rFonts w:hint="eastAsia"/>
        </w:rPr>
        <w:t>것이라고</w:t>
      </w:r>
      <w:r>
        <w:rPr>
          <w:rFonts w:hint="eastAsia"/>
        </w:rPr>
        <w:t xml:space="preserve"> </w:t>
      </w:r>
      <w:r>
        <w:rPr>
          <w:rFonts w:hint="eastAsia"/>
        </w:rPr>
        <w:t>보기</w:t>
      </w:r>
      <w:r>
        <w:rPr>
          <w:rFonts w:hint="eastAsia"/>
        </w:rPr>
        <w:t xml:space="preserve"> </w:t>
      </w:r>
      <w:r>
        <w:rPr>
          <w:rFonts w:hint="eastAsia"/>
        </w:rPr>
        <w:t>힘들</w:t>
      </w:r>
      <w:r>
        <w:rPr>
          <w:rFonts w:hint="eastAsia"/>
        </w:rPr>
        <w:t xml:space="preserve"> </w:t>
      </w:r>
      <w:r>
        <w:rPr>
          <w:rFonts w:hint="eastAsia"/>
        </w:rPr>
        <w:t>것</w:t>
      </w:r>
      <w:r>
        <w:rPr>
          <w:rFonts w:hint="eastAsia"/>
        </w:rPr>
        <w:t xml:space="preserve"> </w:t>
      </w:r>
      <w:r>
        <w:rPr>
          <w:rFonts w:hint="eastAsia"/>
        </w:rPr>
        <w:t>같습니다</w:t>
      </w:r>
      <w:r>
        <w:rPr>
          <w:rFonts w:hint="eastAsia"/>
        </w:rPr>
        <w:t>.</w:t>
      </w:r>
    </w:p>
    <w:p w14:paraId="36655C4C" w14:textId="77777777" w:rsidR="00FF5136" w:rsidRDefault="00FF5136" w:rsidP="000866C9">
      <w:pPr>
        <w:pStyle w:val="ab"/>
        <w:ind w:leftChars="90" w:left="180"/>
      </w:pPr>
    </w:p>
    <w:p w14:paraId="34F4E122" w14:textId="6992A6F9" w:rsidR="00FF5136" w:rsidRDefault="00FF5136" w:rsidP="000866C9">
      <w:pPr>
        <w:pStyle w:val="ab"/>
        <w:ind w:leftChars="90" w:left="180"/>
      </w:pPr>
      <w:r>
        <w:rPr>
          <w:rFonts w:hint="eastAsia"/>
        </w:rPr>
        <w:t>컵이</w:t>
      </w:r>
      <w:r>
        <w:rPr>
          <w:rFonts w:hint="eastAsia"/>
        </w:rPr>
        <w:t xml:space="preserve"> </w:t>
      </w:r>
      <w:r>
        <w:rPr>
          <w:rFonts w:hint="eastAsia"/>
        </w:rPr>
        <w:t>도넛과</w:t>
      </w:r>
      <w:r>
        <w:rPr>
          <w:rFonts w:hint="eastAsia"/>
        </w:rPr>
        <w:t xml:space="preserve"> </w:t>
      </w:r>
      <w:r>
        <w:rPr>
          <w:rFonts w:hint="eastAsia"/>
        </w:rPr>
        <w:t>같은</w:t>
      </w:r>
      <w:r>
        <w:rPr>
          <w:rFonts w:hint="eastAsia"/>
        </w:rPr>
        <w:t xml:space="preserve"> </w:t>
      </w:r>
      <w:r>
        <w:rPr>
          <w:rFonts w:hint="eastAsia"/>
        </w:rPr>
        <w:t>위상을</w:t>
      </w:r>
      <w:r>
        <w:t xml:space="preserve"> </w:t>
      </w:r>
      <w:r>
        <w:rPr>
          <w:rFonts w:hint="eastAsia"/>
        </w:rPr>
        <w:t>갖듯이</w:t>
      </w:r>
      <w:r>
        <w:br/>
        <w:t>boundary</w:t>
      </w:r>
      <w:r>
        <w:rPr>
          <w:rFonts w:hint="eastAsia"/>
        </w:rPr>
        <w:t>내의</w:t>
      </w:r>
      <w:r>
        <w:rPr>
          <w:rFonts w:hint="eastAsia"/>
        </w:rPr>
        <w:t xml:space="preserve">  </w:t>
      </w:r>
      <w:r>
        <w:rPr>
          <w:rFonts w:hint="eastAsia"/>
        </w:rPr>
        <w:t>단일</w:t>
      </w:r>
      <w:r>
        <w:rPr>
          <w:rFonts w:hint="eastAsia"/>
        </w:rPr>
        <w:t xml:space="preserve"> </w:t>
      </w:r>
      <w:r>
        <w:t>TFCD</w:t>
      </w:r>
      <w:r>
        <w:rPr>
          <w:rFonts w:hint="eastAsia"/>
        </w:rPr>
        <w:t>와</w:t>
      </w:r>
      <w:r>
        <w:rPr>
          <w:rFonts w:hint="eastAsia"/>
        </w:rPr>
        <w:t xml:space="preserve"> </w:t>
      </w:r>
      <w:r>
        <w:rPr>
          <w:rFonts w:hint="eastAsia"/>
        </w:rPr>
        <w:t>링</w:t>
      </w:r>
      <w:r>
        <w:rPr>
          <w:rFonts w:hint="eastAsia"/>
        </w:rPr>
        <w:t xml:space="preserve"> </w:t>
      </w:r>
      <w:r>
        <w:rPr>
          <w:rFonts w:hint="eastAsia"/>
        </w:rPr>
        <w:t>잔존물은</w:t>
      </w:r>
      <w:r>
        <w:rPr>
          <w:rFonts w:hint="eastAsia"/>
        </w:rPr>
        <w:t xml:space="preserve"> </w:t>
      </w:r>
      <w:r>
        <w:rPr>
          <w:rFonts w:hint="eastAsia"/>
        </w:rPr>
        <w:t>위상</w:t>
      </w:r>
      <w:r>
        <w:rPr>
          <w:rFonts w:hint="eastAsia"/>
        </w:rPr>
        <w:t xml:space="preserve"> </w:t>
      </w:r>
      <w:r>
        <w:rPr>
          <w:rFonts w:hint="eastAsia"/>
        </w:rPr>
        <w:t>동형입니다</w:t>
      </w:r>
      <w:r>
        <w:rPr>
          <w:rFonts w:hint="eastAsia"/>
        </w:rPr>
        <w:t>.</w:t>
      </w:r>
      <w:r>
        <w:br/>
        <w:t>(TFCDs</w:t>
      </w:r>
      <w:r>
        <w:rPr>
          <w:rFonts w:hint="eastAsia"/>
        </w:rPr>
        <w:t>의</w:t>
      </w:r>
      <w:r>
        <w:rPr>
          <w:rFonts w:hint="eastAsia"/>
        </w:rPr>
        <w:t xml:space="preserve"> </w:t>
      </w:r>
      <w:r>
        <w:t>torus</w:t>
      </w:r>
      <w:r>
        <w:rPr>
          <w:rFonts w:hint="eastAsia"/>
        </w:rPr>
        <w:t>에는</w:t>
      </w:r>
      <w:r>
        <w:rPr>
          <w:rFonts w:hint="eastAsia"/>
        </w:rPr>
        <w:t xml:space="preserve"> s</w:t>
      </w:r>
      <w:r>
        <w:t>pindle torus, horn torus, ring torus layer</w:t>
      </w:r>
      <w:r>
        <w:rPr>
          <w:rFonts w:hint="eastAsia"/>
        </w:rPr>
        <w:t>가</w:t>
      </w:r>
      <w:r>
        <w:rPr>
          <w:rFonts w:hint="eastAsia"/>
        </w:rPr>
        <w:t xml:space="preserve"> </w:t>
      </w:r>
      <w:r>
        <w:rPr>
          <w:rFonts w:hint="eastAsia"/>
        </w:rPr>
        <w:t>싹</w:t>
      </w:r>
      <w:r>
        <w:rPr>
          <w:rFonts w:hint="eastAsia"/>
        </w:rPr>
        <w:t xml:space="preserve"> </w:t>
      </w:r>
      <w:r>
        <w:rPr>
          <w:rFonts w:hint="eastAsia"/>
        </w:rPr>
        <w:t>다</w:t>
      </w:r>
      <w:r>
        <w:rPr>
          <w:rFonts w:hint="eastAsia"/>
        </w:rPr>
        <w:t xml:space="preserve"> </w:t>
      </w:r>
      <w:r>
        <w:rPr>
          <w:rFonts w:hint="eastAsia"/>
        </w:rPr>
        <w:t>포함되었는데</w:t>
      </w:r>
      <w:r>
        <w:rPr>
          <w:rFonts w:hint="eastAsia"/>
        </w:rPr>
        <w:t>,</w:t>
      </w:r>
      <w:r>
        <w:t xml:space="preserve"> </w:t>
      </w:r>
      <w:r>
        <w:rPr>
          <w:rFonts w:hint="eastAsia"/>
        </w:rPr>
        <w:t>승화</w:t>
      </w:r>
      <w:r>
        <w:rPr>
          <w:rFonts w:hint="eastAsia"/>
        </w:rPr>
        <w:t xml:space="preserve"> </w:t>
      </w:r>
      <w:r>
        <w:rPr>
          <w:rFonts w:hint="eastAsia"/>
        </w:rPr>
        <w:t>과정에</w:t>
      </w:r>
      <w:r>
        <w:rPr>
          <w:rFonts w:hint="eastAsia"/>
        </w:rPr>
        <w:t xml:space="preserve"> </w:t>
      </w:r>
      <w:r>
        <w:rPr>
          <w:rFonts w:hint="eastAsia"/>
        </w:rPr>
        <w:t>따라</w:t>
      </w:r>
      <w:r>
        <w:rPr>
          <w:rFonts w:hint="eastAsia"/>
        </w:rPr>
        <w:t xml:space="preserve"> </w:t>
      </w:r>
      <w:r>
        <w:rPr>
          <w:rFonts w:hint="eastAsia"/>
        </w:rPr>
        <w:t>앞에서부터</w:t>
      </w:r>
      <w:r>
        <w:rPr>
          <w:rFonts w:hint="eastAsia"/>
        </w:rPr>
        <w:t xml:space="preserve"> </w:t>
      </w:r>
      <w:r>
        <w:rPr>
          <w:rFonts w:hint="eastAsia"/>
        </w:rPr>
        <w:t>차례로</w:t>
      </w:r>
      <w:r>
        <w:rPr>
          <w:rFonts w:hint="eastAsia"/>
        </w:rPr>
        <w:t xml:space="preserve"> </w:t>
      </w:r>
      <w:r>
        <w:rPr>
          <w:rFonts w:hint="eastAsia"/>
        </w:rPr>
        <w:t>사라집니다</w:t>
      </w:r>
      <w:r>
        <w:rPr>
          <w:rFonts w:hint="eastAsia"/>
        </w:rPr>
        <w:t>.</w:t>
      </w:r>
      <w:r>
        <w:t>)</w:t>
      </w:r>
    </w:p>
  </w:comment>
  <w:comment w:id="606" w:author="PKNU" w:date="2023-09-20T15:35:00Z" w:initials="P">
    <w:p w14:paraId="001346D6" w14:textId="64B566A4" w:rsidR="00FF5136" w:rsidRDefault="00FF5136">
      <w:pPr>
        <w:pStyle w:val="ab"/>
      </w:pPr>
      <w:r>
        <w:rPr>
          <w:rStyle w:val="aa"/>
        </w:rPr>
        <w:annotationRef/>
      </w:r>
      <w:r>
        <w:rPr>
          <w:rFonts w:hint="eastAsia"/>
        </w:rPr>
        <w:t>무엇을</w:t>
      </w:r>
      <w:r>
        <w:rPr>
          <w:rFonts w:hint="eastAsia"/>
        </w:rPr>
        <w:t xml:space="preserve"> </w:t>
      </w:r>
      <w:r>
        <w:rPr>
          <w:rFonts w:hint="eastAsia"/>
        </w:rPr>
        <w:t>흥미롭게</w:t>
      </w:r>
      <w:r>
        <w:rPr>
          <w:rFonts w:hint="eastAsia"/>
        </w:rPr>
        <w:t xml:space="preserve"> </w:t>
      </w:r>
      <w:r>
        <w:rPr>
          <w:rFonts w:hint="eastAsia"/>
        </w:rPr>
        <w:t>암시한다는</w:t>
      </w:r>
      <w:r>
        <w:rPr>
          <w:rFonts w:hint="eastAsia"/>
        </w:rPr>
        <w:t xml:space="preserve"> </w:t>
      </w:r>
      <w:r>
        <w:rPr>
          <w:rFonts w:hint="eastAsia"/>
        </w:rPr>
        <w:t>것인지</w:t>
      </w:r>
      <w:r>
        <w:rPr>
          <w:rFonts w:hint="eastAsia"/>
        </w:rPr>
        <w:t>?</w:t>
      </w:r>
      <w:r>
        <w:t xml:space="preserve"> </w:t>
      </w:r>
      <w:r>
        <w:rPr>
          <w:rFonts w:hint="eastAsia"/>
        </w:rPr>
        <w:t>명확하게</w:t>
      </w:r>
      <w:r>
        <w:rPr>
          <w:rFonts w:hint="eastAsia"/>
        </w:rPr>
        <w:t xml:space="preserve"> </w:t>
      </w:r>
      <w:r>
        <w:rPr>
          <w:rFonts w:hint="eastAsia"/>
        </w:rPr>
        <w:t>표현해주면</w:t>
      </w:r>
      <w:r>
        <w:rPr>
          <w:rFonts w:hint="eastAsia"/>
        </w:rPr>
        <w:t xml:space="preserve"> </w:t>
      </w:r>
      <w:r>
        <w:rPr>
          <w:rFonts w:hint="eastAsia"/>
        </w:rPr>
        <w:t>좋을거</w:t>
      </w:r>
      <w:r>
        <w:rPr>
          <w:rFonts w:hint="eastAsia"/>
        </w:rPr>
        <w:t xml:space="preserve"> </w:t>
      </w:r>
      <w:r>
        <w:rPr>
          <w:rFonts w:hint="eastAsia"/>
        </w:rPr>
        <w:t>같음</w:t>
      </w:r>
      <w:r>
        <w:rPr>
          <w:rFonts w:hint="eastAsia"/>
        </w:rPr>
        <w:t>.</w:t>
      </w:r>
    </w:p>
  </w:comment>
  <w:comment w:id="608" w:author="PKNU" w:date="2023-09-20T15:37:00Z" w:initials="P">
    <w:p w14:paraId="41BDA3B3" w14:textId="77777777" w:rsidR="00FF5136" w:rsidRDefault="00FF5136">
      <w:pPr>
        <w:pStyle w:val="ab"/>
      </w:pPr>
      <w:r>
        <w:rPr>
          <w:rStyle w:val="aa"/>
        </w:rPr>
        <w:annotationRef/>
      </w:r>
      <w:r>
        <w:rPr>
          <w:rFonts w:hint="eastAsia"/>
        </w:rPr>
        <w:t>이게</w:t>
      </w:r>
      <w:r>
        <w:rPr>
          <w:rFonts w:hint="eastAsia"/>
        </w:rPr>
        <w:t>.</w:t>
      </w:r>
      <w:r>
        <w:t>.</w:t>
      </w:r>
      <w:r>
        <w:rPr>
          <w:rFonts w:hint="eastAsia"/>
        </w:rPr>
        <w:t>무슨</w:t>
      </w:r>
      <w:r>
        <w:rPr>
          <w:rFonts w:hint="eastAsia"/>
        </w:rPr>
        <w:t xml:space="preserve"> </w:t>
      </w:r>
      <w:r>
        <w:rPr>
          <w:rFonts w:hint="eastAsia"/>
        </w:rPr>
        <w:t>뜻인지</w:t>
      </w:r>
      <w:r>
        <w:rPr>
          <w:rFonts w:hint="eastAsia"/>
        </w:rPr>
        <w:t>.</w:t>
      </w:r>
      <w:r>
        <w:t xml:space="preserve">.? </w:t>
      </w:r>
    </w:p>
    <w:p w14:paraId="079272D6" w14:textId="4C27DFE2" w:rsidR="00FF5136" w:rsidRDefault="00FF5136">
      <w:pPr>
        <w:pStyle w:val="ab"/>
        <w:ind w:leftChars="90" w:left="180"/>
      </w:pPr>
      <w:r>
        <w:rPr>
          <w:rFonts w:hint="eastAsia"/>
        </w:rPr>
        <w:t>혹시</w:t>
      </w:r>
      <w:r>
        <w:rPr>
          <w:rFonts w:hint="eastAsia"/>
        </w:rPr>
        <w:t xml:space="preserve"> </w:t>
      </w:r>
      <w:r>
        <w:rPr>
          <w:rFonts w:hint="eastAsia"/>
        </w:rPr>
        <w:t>처음상태는</w:t>
      </w:r>
      <w:r>
        <w:rPr>
          <w:rFonts w:hint="eastAsia"/>
        </w:rPr>
        <w:t xml:space="preserve"> </w:t>
      </w:r>
      <w:r>
        <w:rPr>
          <w:rFonts w:hint="eastAsia"/>
        </w:rPr>
        <w:t>필름의</w:t>
      </w:r>
      <w:r>
        <w:rPr>
          <w:rFonts w:hint="eastAsia"/>
        </w:rPr>
        <w:t xml:space="preserve"> </w:t>
      </w:r>
      <w:r>
        <w:rPr>
          <w:rFonts w:hint="eastAsia"/>
        </w:rPr>
        <w:t>두께가</w:t>
      </w:r>
      <w:r>
        <w:rPr>
          <w:rFonts w:hint="eastAsia"/>
        </w:rPr>
        <w:t xml:space="preserve"> </w:t>
      </w:r>
      <w:r>
        <w:rPr>
          <w:rFonts w:hint="eastAsia"/>
        </w:rPr>
        <w:t>반정도로</w:t>
      </w:r>
      <w:r>
        <w:rPr>
          <w:rFonts w:hint="eastAsia"/>
        </w:rPr>
        <w:t xml:space="preserve"> </w:t>
      </w:r>
      <w:r>
        <w:rPr>
          <w:rFonts w:hint="eastAsia"/>
        </w:rPr>
        <w:t>감소하는</w:t>
      </w:r>
      <w:r>
        <w:rPr>
          <w:rFonts w:hint="eastAsia"/>
        </w:rPr>
        <w:t xml:space="preserve"> </w:t>
      </w:r>
      <w:r>
        <w:rPr>
          <w:rFonts w:hint="eastAsia"/>
        </w:rPr>
        <w:t>동안</w:t>
      </w:r>
      <w:r>
        <w:rPr>
          <w:rFonts w:hint="eastAsia"/>
        </w:rPr>
        <w:t xml:space="preserve"> </w:t>
      </w:r>
      <w:r>
        <w:t xml:space="preserve">TFCD </w:t>
      </w:r>
      <w:r>
        <w:rPr>
          <w:rFonts w:hint="eastAsia"/>
        </w:rPr>
        <w:t>아랫부분의</w:t>
      </w:r>
      <w:r>
        <w:rPr>
          <w:rFonts w:hint="eastAsia"/>
        </w:rPr>
        <w:t xml:space="preserve"> </w:t>
      </w:r>
      <w:r>
        <w:t xml:space="preserve">toroidal layer curvature </w:t>
      </w:r>
      <w:r>
        <w:rPr>
          <w:rFonts w:hint="eastAsia"/>
        </w:rPr>
        <w:t>가</w:t>
      </w:r>
      <w:r>
        <w:rPr>
          <w:rFonts w:hint="eastAsia"/>
        </w:rPr>
        <w:t xml:space="preserve"> </w:t>
      </w:r>
      <w:r>
        <w:rPr>
          <w:rFonts w:hint="eastAsia"/>
        </w:rPr>
        <w:t>유지된다</w:t>
      </w:r>
      <w:r>
        <w:rPr>
          <w:rFonts w:hint="eastAsia"/>
        </w:rPr>
        <w:t>?</w:t>
      </w:r>
      <w:r>
        <w:t xml:space="preserve"> </w:t>
      </w:r>
      <w:r>
        <w:rPr>
          <w:rFonts w:hint="eastAsia"/>
        </w:rPr>
        <w:t>이런</w:t>
      </w:r>
      <w:r>
        <w:rPr>
          <w:rFonts w:hint="eastAsia"/>
        </w:rPr>
        <w:t xml:space="preserve"> </w:t>
      </w:r>
      <w:r>
        <w:rPr>
          <w:rFonts w:hint="eastAsia"/>
        </w:rPr>
        <w:t>표현을</w:t>
      </w:r>
      <w:r>
        <w:rPr>
          <w:rFonts w:hint="eastAsia"/>
        </w:rPr>
        <w:t xml:space="preserve"> </w:t>
      </w:r>
      <w:r>
        <w:rPr>
          <w:rFonts w:hint="eastAsia"/>
        </w:rPr>
        <w:t>하려고</w:t>
      </w:r>
      <w:r>
        <w:rPr>
          <w:rFonts w:hint="eastAsia"/>
        </w:rPr>
        <w:t xml:space="preserve"> </w:t>
      </w:r>
      <w:r>
        <w:rPr>
          <w:rFonts w:hint="eastAsia"/>
        </w:rPr>
        <w:t>하는건지</w:t>
      </w:r>
      <w:r>
        <w:rPr>
          <w:rFonts w:hint="eastAsia"/>
        </w:rPr>
        <w:t>?</w:t>
      </w:r>
      <w:r>
        <w:t xml:space="preserve"> </w:t>
      </w:r>
      <w:r>
        <w:rPr>
          <w:rFonts w:hint="eastAsia"/>
        </w:rPr>
        <w:t>확인필요</w:t>
      </w:r>
      <w:r>
        <w:t>…</w:t>
      </w:r>
    </w:p>
  </w:comment>
  <w:comment w:id="619" w:author="PKNU" w:date="2023-09-20T15:49:00Z" w:initials="P">
    <w:p w14:paraId="04C5469F" w14:textId="59690944" w:rsidR="00FF5136" w:rsidRDefault="00FF5136">
      <w:pPr>
        <w:pStyle w:val="ab"/>
      </w:pPr>
      <w:r>
        <w:rPr>
          <w:rStyle w:val="aa"/>
        </w:rPr>
        <w:annotationRef/>
      </w:r>
      <w:r>
        <w:rPr>
          <w:rFonts w:hint="eastAsia"/>
        </w:rPr>
        <w:t>그림에</w:t>
      </w:r>
      <w:r>
        <w:rPr>
          <w:rFonts w:hint="eastAsia"/>
        </w:rPr>
        <w:t xml:space="preserve"> </w:t>
      </w:r>
      <w:r>
        <w:rPr>
          <w:rFonts w:hint="eastAsia"/>
        </w:rPr>
        <w:t>다시</w:t>
      </w:r>
      <w:r>
        <w:rPr>
          <w:rFonts w:hint="eastAsia"/>
        </w:rPr>
        <w:t xml:space="preserve"> </w:t>
      </w:r>
      <w:r>
        <w:rPr>
          <w:rFonts w:hint="eastAsia"/>
        </w:rPr>
        <w:t>표시해보았는데</w:t>
      </w:r>
      <w:r>
        <w:rPr>
          <w:rFonts w:hint="eastAsia"/>
        </w:rPr>
        <w:t xml:space="preserve"> </w:t>
      </w:r>
      <w:r>
        <w:rPr>
          <w:rFonts w:hint="eastAsia"/>
        </w:rPr>
        <w:t>확인하고</w:t>
      </w:r>
      <w:r>
        <w:rPr>
          <w:rFonts w:hint="eastAsia"/>
        </w:rPr>
        <w:t xml:space="preserve"> </w:t>
      </w:r>
      <w:r>
        <w:rPr>
          <w:rFonts w:hint="eastAsia"/>
        </w:rPr>
        <w:t>수정해줘</w:t>
      </w:r>
      <w:r>
        <w:rPr>
          <w:rFonts w:hint="eastAsia"/>
        </w:rPr>
        <w:t>~</w:t>
      </w:r>
    </w:p>
  </w:comment>
  <w:comment w:id="623" w:author="PKNU" w:date="2023-08-29T17:33:00Z" w:initials="P">
    <w:p w14:paraId="57972275" w14:textId="77777777" w:rsidR="00FF5136" w:rsidRDefault="00FF5136">
      <w:pPr>
        <w:pStyle w:val="ab"/>
      </w:pPr>
      <w:r>
        <w:rPr>
          <w:rStyle w:val="aa"/>
        </w:rPr>
        <w:annotationRef/>
      </w:r>
      <w:r>
        <w:rPr>
          <w:rFonts w:hint="eastAsia"/>
        </w:rPr>
        <w:t>그림에서</w:t>
      </w:r>
      <w:r>
        <w:rPr>
          <w:rFonts w:hint="eastAsia"/>
        </w:rPr>
        <w:t xml:space="preserve"> </w:t>
      </w:r>
      <w:r>
        <w:rPr>
          <w:rFonts w:hint="eastAsia"/>
        </w:rPr>
        <w:t>어느</w:t>
      </w:r>
      <w:r>
        <w:rPr>
          <w:rFonts w:hint="eastAsia"/>
        </w:rPr>
        <w:t xml:space="preserve"> </w:t>
      </w:r>
      <w:r>
        <w:rPr>
          <w:rFonts w:hint="eastAsia"/>
        </w:rPr>
        <w:t>부분인지</w:t>
      </w:r>
      <w:r>
        <w:rPr>
          <w:rFonts w:hint="eastAsia"/>
        </w:rPr>
        <w:t xml:space="preserve"> </w:t>
      </w:r>
      <w:r>
        <w:rPr>
          <w:rFonts w:hint="eastAsia"/>
        </w:rPr>
        <w:t>표시해주기</w:t>
      </w:r>
      <w:r>
        <w:rPr>
          <w:rFonts w:hint="eastAsia"/>
        </w:rPr>
        <w:t>(</w:t>
      </w:r>
      <w:r>
        <w:rPr>
          <w:rFonts w:hint="eastAsia"/>
        </w:rPr>
        <w:t>반지름이</w:t>
      </w:r>
      <w:r>
        <w:rPr>
          <w:rFonts w:hint="eastAsia"/>
        </w:rPr>
        <w:t xml:space="preserve"> </w:t>
      </w:r>
      <w:r>
        <w:rPr>
          <w:rFonts w:hint="eastAsia"/>
        </w:rPr>
        <w:t>반이</w:t>
      </w:r>
      <w:r>
        <w:rPr>
          <w:rFonts w:hint="eastAsia"/>
        </w:rPr>
        <w:t xml:space="preserve"> </w:t>
      </w:r>
      <w:r>
        <w:rPr>
          <w:rFonts w:hint="eastAsia"/>
        </w:rPr>
        <w:t>되는</w:t>
      </w:r>
      <w:r>
        <w:rPr>
          <w:rFonts w:hint="eastAsia"/>
        </w:rPr>
        <w:t xml:space="preserve"> </w:t>
      </w:r>
      <w:r>
        <w:rPr>
          <w:rFonts w:hint="eastAsia"/>
        </w:rPr>
        <w:t>부분에</w:t>
      </w:r>
      <w:r>
        <w:rPr>
          <w:rFonts w:hint="eastAsia"/>
        </w:rPr>
        <w:t xml:space="preserve"> </w:t>
      </w:r>
      <w:r>
        <w:rPr>
          <w:rFonts w:hint="eastAsia"/>
        </w:rPr>
        <w:t>대해서</w:t>
      </w:r>
      <w:r>
        <w:rPr>
          <w:rFonts w:hint="eastAsia"/>
        </w:rPr>
        <w:t>.</w:t>
      </w:r>
      <w:r>
        <w:t>.?)</w:t>
      </w:r>
    </w:p>
    <w:p w14:paraId="0374564C" w14:textId="77777777" w:rsidR="00FF5136" w:rsidRDefault="00FF5136">
      <w:pPr>
        <w:pStyle w:val="ab"/>
        <w:ind w:leftChars="90" w:left="180"/>
      </w:pPr>
    </w:p>
    <w:p w14:paraId="5332E543" w14:textId="4D77208D" w:rsidR="00FF5136" w:rsidRDefault="00FF5136">
      <w:pPr>
        <w:pStyle w:val="ab"/>
        <w:ind w:leftChars="90" w:left="180"/>
      </w:pPr>
    </w:p>
    <w:p w14:paraId="17CB5BAE" w14:textId="655C1130" w:rsidR="00FF5136" w:rsidRDefault="00FF5136">
      <w:pPr>
        <w:pStyle w:val="ab"/>
        <w:ind w:leftChars="90" w:left="180"/>
      </w:pPr>
    </w:p>
  </w:comment>
  <w:comment w:id="624" w:author="Kim Wantae" w:date="2023-09-08T22:33:00Z" w:initials="KW">
    <w:p w14:paraId="65AEEF7A" w14:textId="77777777" w:rsidR="00FF5136" w:rsidRDefault="00FF5136">
      <w:pPr>
        <w:pStyle w:val="ab"/>
      </w:pPr>
      <w:r>
        <w:rPr>
          <w:rStyle w:val="aa"/>
        </w:rPr>
        <w:annotationRef/>
      </w:r>
      <w:r>
        <w:rPr>
          <w:rFonts w:hint="eastAsia"/>
        </w:rPr>
        <w:t>3c</w:t>
      </w:r>
      <w:r>
        <w:rPr>
          <w:rFonts w:hint="eastAsia"/>
        </w:rPr>
        <w:t>에</w:t>
      </w:r>
      <w:r>
        <w:rPr>
          <w:rFonts w:hint="eastAsia"/>
        </w:rPr>
        <w:t xml:space="preserve"> </w:t>
      </w:r>
      <w:r>
        <w:rPr>
          <w:rFonts w:hint="eastAsia"/>
        </w:rPr>
        <w:t>표현되어</w:t>
      </w:r>
      <w:r>
        <w:rPr>
          <w:rFonts w:hint="eastAsia"/>
        </w:rPr>
        <w:t xml:space="preserve"> </w:t>
      </w:r>
      <w:r>
        <w:rPr>
          <w:rFonts w:hint="eastAsia"/>
        </w:rPr>
        <w:t>있는데</w:t>
      </w:r>
      <w:r>
        <w:rPr>
          <w:rFonts w:hint="eastAsia"/>
        </w:rPr>
        <w:t xml:space="preserve">, </w:t>
      </w:r>
      <w:r>
        <w:rPr>
          <w:rFonts w:hint="eastAsia"/>
        </w:rPr>
        <w:t>구조가</w:t>
      </w:r>
      <w:r>
        <w:rPr>
          <w:rFonts w:hint="eastAsia"/>
        </w:rPr>
        <w:t xml:space="preserve"> </w:t>
      </w:r>
      <w:r>
        <w:rPr>
          <w:rFonts w:hint="eastAsia"/>
        </w:rPr>
        <w:t>단순히</w:t>
      </w:r>
      <w:r>
        <w:rPr>
          <w:rFonts w:hint="eastAsia"/>
        </w:rPr>
        <w:t xml:space="preserve"> </w:t>
      </w:r>
      <w:r>
        <w:rPr>
          <w:rFonts w:hint="eastAsia"/>
        </w:rPr>
        <w:t>축소되는</w:t>
      </w:r>
      <w:r>
        <w:rPr>
          <w:rFonts w:hint="eastAsia"/>
        </w:rPr>
        <w:t xml:space="preserve"> </w:t>
      </w:r>
      <w:r>
        <w:rPr>
          <w:rFonts w:hint="eastAsia"/>
        </w:rPr>
        <w:t>것이</w:t>
      </w:r>
      <w:r>
        <w:rPr>
          <w:rFonts w:hint="eastAsia"/>
        </w:rPr>
        <w:t xml:space="preserve"> </w:t>
      </w:r>
      <w:r>
        <w:rPr>
          <w:rFonts w:hint="eastAsia"/>
        </w:rPr>
        <w:t>아니라</w:t>
      </w:r>
      <w:r>
        <w:rPr>
          <w:rFonts w:hint="eastAsia"/>
        </w:rPr>
        <w:t xml:space="preserve"> </w:t>
      </w:r>
      <w:r>
        <w:rPr>
          <w:rFonts w:hint="eastAsia"/>
        </w:rPr>
        <w:t>표면</w:t>
      </w:r>
      <w:r>
        <w:rPr>
          <w:rFonts w:hint="eastAsia"/>
        </w:rPr>
        <w:t xml:space="preserve"> L</w:t>
      </w:r>
      <w:r>
        <w:t>ayer</w:t>
      </w:r>
      <w:r>
        <w:rPr>
          <w:rFonts w:hint="eastAsia"/>
        </w:rPr>
        <w:t>들이</w:t>
      </w:r>
      <w:r>
        <w:rPr>
          <w:rFonts w:hint="eastAsia"/>
        </w:rPr>
        <w:t xml:space="preserve"> </w:t>
      </w:r>
      <w:r>
        <w:rPr>
          <w:rFonts w:hint="eastAsia"/>
        </w:rPr>
        <w:t>점진적으로</w:t>
      </w:r>
      <w:r>
        <w:rPr>
          <w:rFonts w:hint="eastAsia"/>
        </w:rPr>
        <w:t xml:space="preserve"> </w:t>
      </w:r>
      <w:r>
        <w:rPr>
          <w:rFonts w:hint="eastAsia"/>
        </w:rPr>
        <w:t>탈락한다면</w:t>
      </w:r>
    </w:p>
    <w:p w14:paraId="23170C00" w14:textId="2B7CBF2D" w:rsidR="00FF5136" w:rsidRDefault="00FF5136">
      <w:pPr>
        <w:pStyle w:val="ab"/>
        <w:ind w:leftChars="90" w:left="180"/>
      </w:pPr>
      <w:r>
        <w:rPr>
          <w:rFonts w:hint="eastAsia"/>
        </w:rPr>
        <w:t>이론적으로</w:t>
      </w:r>
      <w:r>
        <w:rPr>
          <w:rFonts w:hint="eastAsia"/>
        </w:rPr>
        <w:t xml:space="preserve"> </w:t>
      </w:r>
      <w:r>
        <w:rPr>
          <w:rFonts w:hint="eastAsia"/>
        </w:rPr>
        <w:t>가장</w:t>
      </w:r>
      <w:r>
        <w:rPr>
          <w:rFonts w:hint="eastAsia"/>
        </w:rPr>
        <w:t xml:space="preserve"> </w:t>
      </w:r>
      <w:r>
        <w:rPr>
          <w:rFonts w:hint="eastAsia"/>
        </w:rPr>
        <w:t>마지막</w:t>
      </w:r>
      <w:r>
        <w:rPr>
          <w:rFonts w:hint="eastAsia"/>
        </w:rPr>
        <w:t xml:space="preserve"> </w:t>
      </w:r>
      <w:r>
        <w:t>layer</w:t>
      </w:r>
      <w:r>
        <w:rPr>
          <w:rFonts w:hint="eastAsia"/>
        </w:rPr>
        <w:t>는</w:t>
      </w:r>
      <w:r>
        <w:rPr>
          <w:rFonts w:hint="eastAsia"/>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oMath>
      <w:r>
        <w:t xml:space="preserve">R </w:t>
      </w:r>
      <w:r>
        <w:rPr>
          <w:rFonts w:hint="eastAsia"/>
        </w:rPr>
        <w:t>위치이며</w:t>
      </w:r>
    </w:p>
    <w:p w14:paraId="1910599B" w14:textId="714FEAC2" w:rsidR="00FF5136" w:rsidRDefault="00FF5136">
      <w:pPr>
        <w:pStyle w:val="ab"/>
        <w:ind w:leftChars="90" w:left="180"/>
      </w:pPr>
      <w:r>
        <w:rPr>
          <w:rFonts w:hint="eastAsia"/>
        </w:rPr>
        <w:t>실험적으로도</w:t>
      </w:r>
      <w:r>
        <w:rPr>
          <w:rFonts w:hint="eastAsia"/>
        </w:rPr>
        <w:t xml:space="preserve">, </w:t>
      </w:r>
      <w:r>
        <w:rPr>
          <w:rFonts w:hint="eastAsia"/>
        </w:rPr>
        <w:t>모사에서도</w:t>
      </w:r>
      <w:r>
        <w:rPr>
          <w:rFonts w:hint="eastAsia"/>
        </w:rPr>
        <w:t xml:space="preserve"> </w:t>
      </w:r>
      <w:r>
        <w:rPr>
          <w:rFonts w:hint="eastAsia"/>
        </w:rPr>
        <w:t>거의</w:t>
      </w:r>
      <w:r>
        <w:rPr>
          <w:rFonts w:hint="eastAsia"/>
        </w:rPr>
        <w:t xml:space="preserve"> </w:t>
      </w:r>
      <w:r>
        <w:rPr>
          <w:rFonts w:hint="eastAsia"/>
        </w:rPr>
        <w:t>일치합니다</w:t>
      </w:r>
      <w:r>
        <w:rPr>
          <w:rFonts w:hint="eastAsia"/>
        </w:rPr>
        <w:t>.</w:t>
      </w:r>
    </w:p>
    <w:p w14:paraId="4E64D90E" w14:textId="5652D967" w:rsidR="00FF5136" w:rsidRPr="00D34748" w:rsidRDefault="00FF5136">
      <w:pPr>
        <w:pStyle w:val="ab"/>
        <w:ind w:leftChars="90" w:left="180"/>
      </w:pPr>
      <w:r>
        <w:t>Fig.3c</w:t>
      </w:r>
      <w:r>
        <w:rPr>
          <w:rFonts w:hint="eastAsia"/>
        </w:rPr>
        <w:t xml:space="preserve"> </w:t>
      </w:r>
      <w:r>
        <w:rPr>
          <w:rFonts w:hint="eastAsia"/>
        </w:rPr>
        <w:t>표시</w:t>
      </w:r>
      <w:r>
        <w:rPr>
          <w:rFonts w:hint="eastAsia"/>
        </w:rPr>
        <w:t xml:space="preserve"> </w:t>
      </w:r>
      <w:r>
        <w:rPr>
          <w:rFonts w:hint="eastAsia"/>
        </w:rPr>
        <w:t>추가하였습니다</w:t>
      </w:r>
      <w:r>
        <w:rPr>
          <w:rFonts w:hint="eastAsia"/>
        </w:rPr>
        <w:t>.</w:t>
      </w:r>
    </w:p>
  </w:comment>
  <w:comment w:id="602" w:author="PKNU" w:date="2023-09-20T15:58:00Z" w:initials="P">
    <w:p w14:paraId="0EFFFC96" w14:textId="77777777" w:rsidR="00FF5136" w:rsidRDefault="00FF5136">
      <w:pPr>
        <w:pStyle w:val="ab"/>
      </w:pPr>
      <w:r>
        <w:rPr>
          <w:rStyle w:val="aa"/>
        </w:rPr>
        <w:annotationRef/>
      </w:r>
      <w:r>
        <w:rPr>
          <w:rFonts w:hint="eastAsia"/>
        </w:rPr>
        <w:t>승화되는</w:t>
      </w:r>
      <w:r>
        <w:rPr>
          <w:rFonts w:hint="eastAsia"/>
        </w:rPr>
        <w:t xml:space="preserve"> </w:t>
      </w:r>
      <w:r>
        <w:rPr>
          <w:rFonts w:hint="eastAsia"/>
        </w:rPr>
        <w:t>과정이</w:t>
      </w:r>
      <w:r>
        <w:rPr>
          <w:rFonts w:hint="eastAsia"/>
        </w:rPr>
        <w:t xml:space="preserve"> </w:t>
      </w:r>
      <w:r>
        <w:rPr>
          <w:rFonts w:hint="eastAsia"/>
        </w:rPr>
        <w:t>두번</w:t>
      </w:r>
      <w:r>
        <w:rPr>
          <w:rFonts w:hint="eastAsia"/>
        </w:rPr>
        <w:t xml:space="preserve"> </w:t>
      </w:r>
      <w:r>
        <w:rPr>
          <w:rFonts w:hint="eastAsia"/>
        </w:rPr>
        <w:t>반복해서</w:t>
      </w:r>
      <w:r>
        <w:rPr>
          <w:rFonts w:hint="eastAsia"/>
        </w:rPr>
        <w:t xml:space="preserve"> </w:t>
      </w:r>
      <w:r>
        <w:rPr>
          <w:rFonts w:hint="eastAsia"/>
        </w:rPr>
        <w:t>묘사된</w:t>
      </w:r>
      <w:r>
        <w:rPr>
          <w:rFonts w:hint="eastAsia"/>
        </w:rPr>
        <w:t xml:space="preserve"> </w:t>
      </w:r>
      <w:r>
        <w:rPr>
          <w:rFonts w:hint="eastAsia"/>
        </w:rPr>
        <w:t>것</w:t>
      </w:r>
      <w:r>
        <w:rPr>
          <w:rFonts w:hint="eastAsia"/>
        </w:rPr>
        <w:t xml:space="preserve"> </w:t>
      </w:r>
      <w:r>
        <w:rPr>
          <w:rFonts w:hint="eastAsia"/>
        </w:rPr>
        <w:t>같은데</w:t>
      </w:r>
      <w:r>
        <w:rPr>
          <w:rFonts w:hint="eastAsia"/>
        </w:rPr>
        <w:t>.</w:t>
      </w:r>
      <w:r>
        <w:t>.</w:t>
      </w:r>
      <w:r>
        <w:rPr>
          <w:rFonts w:hint="eastAsia"/>
        </w:rPr>
        <w:t>하나로</w:t>
      </w:r>
      <w:r>
        <w:rPr>
          <w:rFonts w:hint="eastAsia"/>
        </w:rPr>
        <w:t xml:space="preserve"> </w:t>
      </w:r>
      <w:r>
        <w:rPr>
          <w:rFonts w:hint="eastAsia"/>
        </w:rPr>
        <w:t>합쳐서</w:t>
      </w:r>
      <w:r>
        <w:rPr>
          <w:rFonts w:hint="eastAsia"/>
        </w:rPr>
        <w:t xml:space="preserve"> </w:t>
      </w:r>
      <w:r>
        <w:rPr>
          <w:rFonts w:hint="eastAsia"/>
        </w:rPr>
        <w:t>표현해주는게</w:t>
      </w:r>
      <w:r>
        <w:rPr>
          <w:rFonts w:hint="eastAsia"/>
        </w:rPr>
        <w:t xml:space="preserve"> </w:t>
      </w:r>
      <w:r>
        <w:rPr>
          <w:rFonts w:hint="eastAsia"/>
        </w:rPr>
        <w:t>좋을</w:t>
      </w:r>
      <w:r>
        <w:rPr>
          <w:rFonts w:hint="eastAsia"/>
        </w:rPr>
        <w:t xml:space="preserve"> </w:t>
      </w:r>
      <w:r>
        <w:rPr>
          <w:rFonts w:hint="eastAsia"/>
        </w:rPr>
        <w:t>거</w:t>
      </w:r>
      <w:r>
        <w:rPr>
          <w:rFonts w:hint="eastAsia"/>
        </w:rPr>
        <w:t xml:space="preserve"> </w:t>
      </w:r>
      <w:r>
        <w:rPr>
          <w:rFonts w:hint="eastAsia"/>
        </w:rPr>
        <w:t>같은데</w:t>
      </w:r>
      <w:r>
        <w:rPr>
          <w:rFonts w:hint="eastAsia"/>
        </w:rPr>
        <w:t>.</w:t>
      </w:r>
      <w:r>
        <w:t>.</w:t>
      </w:r>
    </w:p>
    <w:p w14:paraId="75C786BF" w14:textId="77777777" w:rsidR="00FF5136" w:rsidRDefault="00FF5136">
      <w:pPr>
        <w:pStyle w:val="ab"/>
        <w:ind w:leftChars="90" w:left="180"/>
      </w:pPr>
    </w:p>
    <w:p w14:paraId="61F7A9D1" w14:textId="54B82FA5" w:rsidR="00FF5136" w:rsidRDefault="00FF5136">
      <w:pPr>
        <w:pStyle w:val="ab"/>
        <w:ind w:leftChars="90" w:left="180"/>
      </w:pPr>
      <w:r>
        <w:rPr>
          <w:rFonts w:hint="eastAsia"/>
        </w:rPr>
        <w:t>확인바람</w:t>
      </w:r>
      <w:r>
        <w:rPr>
          <w:rFonts w:hint="eastAsia"/>
        </w:rPr>
        <w:t>.</w:t>
      </w:r>
    </w:p>
  </w:comment>
  <w:comment w:id="746" w:author="Eduardo Vitral" w:date="2023-10-21T16:43:00Z" w:initials="EV">
    <w:p w14:paraId="349550AA" w14:textId="77777777" w:rsidR="00800009" w:rsidRDefault="00800009" w:rsidP="00800009">
      <w:pPr>
        <w:jc w:val="left"/>
      </w:pPr>
      <w:r>
        <w:rPr>
          <w:rStyle w:val="aa"/>
        </w:rPr>
        <w:annotationRef/>
      </w:r>
      <w:r>
        <w:rPr>
          <w:color w:val="000000"/>
        </w:rPr>
        <w:t>This paragraph is long and the transition between numerical and experimental discussion can be confusing. Maybe it would be better to place this segment about experimental observations before the numerical discussion</w:t>
      </w:r>
    </w:p>
  </w:comment>
  <w:comment w:id="803" w:author="Vitral Freigedo, Eduardo" w:date="2023-10-06T12:28:00Z" w:initials="EV">
    <w:p w14:paraId="0760BD1B" w14:textId="77777777" w:rsidR="00FF5136" w:rsidRDefault="00FF5136" w:rsidP="00FF5136">
      <w:pPr>
        <w:jc w:val="left"/>
      </w:pPr>
      <w:r>
        <w:rPr>
          <w:rStyle w:val="aa"/>
        </w:rPr>
        <w:annotationRef/>
      </w:r>
      <w:r>
        <w:rPr>
          <w:color w:val="000000"/>
        </w:rPr>
        <w:t xml:space="preserve">Is this correct? In principle, the surface tension on the outermost smectic layer would be isotropic, and the sublimation rate would depend on local curvature. Another factor that can impact this rate is the alignment of layer/hemicylinders with respect to the interface (as suggested by your previous experimental works and our theory), but this does not imply that the surface tension is anisotropic </w:t>
      </w:r>
    </w:p>
  </w:comment>
  <w:comment w:id="804" w:author="Kim Wantae" w:date="2023-10-16T21:01:00Z" w:initials="KW">
    <w:p w14:paraId="532D57EA" w14:textId="3B7DBC26" w:rsidR="00FF5136" w:rsidRDefault="00FF5136">
      <w:pPr>
        <w:pStyle w:val="ab"/>
      </w:pPr>
      <w:r>
        <w:rPr>
          <w:rStyle w:val="aa"/>
        </w:rPr>
        <w:annotationRef/>
      </w:r>
      <w:r w:rsidRPr="00B82ED6">
        <w:t>The evaporation rate is anisotropic and the surface tension is uniform. I understand what you pointed out. I wanted to emphasize that evaporation does not occur at an equal rate in all areas, so unusual residues are formed. The description has been condensed to provide a general explanation of the residues mentioned.</w:t>
      </w:r>
    </w:p>
  </w:comment>
  <w:comment w:id="844" w:author="Perry H Leo" w:date="2023-10-18T12:38:00Z" w:initials="PL">
    <w:p w14:paraId="40A0763E" w14:textId="3F3A4889" w:rsidR="00FF5136" w:rsidRDefault="00FF5136" w:rsidP="00FF5136">
      <w:pPr>
        <w:pStyle w:val="ab"/>
      </w:pPr>
      <w:r>
        <w:rPr>
          <w:rStyle w:val="aa"/>
        </w:rPr>
        <w:annotationRef/>
      </w:r>
      <w:r>
        <w:t>Maybe a reference here since eps isn't well defined in this paper</w:t>
      </w:r>
    </w:p>
  </w:comment>
  <w:comment w:id="848" w:author="Eduardo Vitral" w:date="2023-10-21T16:43:00Z" w:initials="EV">
    <w:p w14:paraId="3A58F17E" w14:textId="77777777" w:rsidR="00FF5136" w:rsidRDefault="00FF5136" w:rsidP="00FF5136">
      <w:pPr>
        <w:jc w:val="left"/>
      </w:pPr>
      <w:r>
        <w:rPr>
          <w:rStyle w:val="aa"/>
        </w:rPr>
        <w:annotationRef/>
      </w:r>
      <w:r>
        <w:rPr>
          <w:color w:val="000000"/>
        </w:rPr>
        <w:t>This paragraph is long and the transition between numerical and experimental discussion can be confusing. Maybe it would be better to place this segment about experimental observations before the numerical discussion</w:t>
      </w:r>
    </w:p>
  </w:comment>
  <w:comment w:id="1375" w:author="Kim Wantae" w:date="2023-08-15T22:07:00Z" w:initials="KW">
    <w:p w14:paraId="7DBCFFF4" w14:textId="0D49AF57" w:rsidR="00FF5136" w:rsidRDefault="00FF5136">
      <w:pPr>
        <w:pStyle w:val="ab"/>
      </w:pPr>
      <w:r>
        <w:rPr>
          <w:rStyle w:val="aa"/>
        </w:rPr>
        <w:annotationRef/>
      </w:r>
    </w:p>
  </w:comment>
  <w:comment w:id="1420" w:author="Vitral Freigedo, Eduardo" w:date="2023-10-05T17:15:00Z" w:initials="EV">
    <w:p w14:paraId="2D17B94F" w14:textId="77777777" w:rsidR="00FF5136" w:rsidRDefault="00FF5136" w:rsidP="00FF5136">
      <w:pPr>
        <w:jc w:val="left"/>
      </w:pPr>
      <w:r>
        <w:rPr>
          <w:rStyle w:val="aa"/>
        </w:rPr>
        <w:annotationRef/>
      </w:r>
      <w:r>
        <w:rPr>
          <w:color w:val="000000"/>
        </w:rPr>
        <w:t>Fig 4: Bottom images for the elliptical patterns are top view (of the bottom) and not sideviews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6F4BAA9" w15:done="0"/>
  <w15:commentEx w15:paraId="1D32FCB2" w15:paraIdParent="66F4BAA9" w15:done="0"/>
  <w15:commentEx w15:paraId="3571C0EA" w15:paraIdParent="66F4BAA9" w15:done="0"/>
  <w15:commentEx w15:paraId="73F11251" w15:done="0"/>
  <w15:commentEx w15:paraId="50041834" w15:done="0"/>
  <w15:commentEx w15:paraId="34F4E122" w15:done="0"/>
  <w15:commentEx w15:paraId="001346D6" w15:done="0"/>
  <w15:commentEx w15:paraId="079272D6" w15:done="0"/>
  <w15:commentEx w15:paraId="04C5469F" w15:done="0"/>
  <w15:commentEx w15:paraId="17CB5BAE" w15:done="0"/>
  <w15:commentEx w15:paraId="4E64D90E" w15:paraIdParent="17CB5BAE" w15:done="0"/>
  <w15:commentEx w15:paraId="61F7A9D1" w15:done="1"/>
  <w15:commentEx w15:paraId="349550AA" w15:done="0"/>
  <w15:commentEx w15:paraId="0760BD1B" w15:done="0"/>
  <w15:commentEx w15:paraId="532D57EA" w15:paraIdParent="0760BD1B" w15:done="0"/>
  <w15:commentEx w15:paraId="40A0763E" w15:done="0"/>
  <w15:commentEx w15:paraId="3A58F17E" w15:done="0"/>
  <w15:commentEx w15:paraId="7DBCFFF4" w15:done="0"/>
  <w15:commentEx w15:paraId="2D17B9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61E27" w16cex:dateUtc="2023-09-08T13:26:00Z"/>
  <w16cex:commentExtensible w16cex:durableId="28A61D4F" w16cex:dateUtc="2023-09-08T13:23:00Z"/>
  <w16cex:commentExtensible w16cex:durableId="28A61FAC" w16cex:dateUtc="2023-09-08T13:33:00Z"/>
  <w16cex:commentExtensible w16cex:durableId="37A02EE7" w16cex:dateUtc="2023-10-06T16:28:00Z"/>
  <w16cex:commentExtensible w16cex:durableId="5668FB32" w16cex:dateUtc="2023-10-16T12:01:00Z"/>
  <w16cex:commentExtensible w16cex:durableId="2F4141A9" w16cex:dateUtc="2023-10-18T17:38:00Z"/>
  <w16cex:commentExtensible w16cex:durableId="4FBBE6FC" w16cex:dateUtc="2023-10-21T20:43:00Z"/>
  <w16cex:commentExtensible w16cex:durableId="288675A2" w16cex:dateUtc="2023-08-15T13:07:00Z"/>
  <w16cex:commentExtensible w16cex:durableId="321B7894" w16cex:dateUtc="2023-10-05T21: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6F4BAA9" w16cid:durableId="2897B0DE"/>
  <w16cid:commentId w16cid:paraId="1D32FCB2" w16cid:durableId="28A61E27"/>
  <w16cid:commentId w16cid:paraId="3571C0EA" w16cid:durableId="28B4630D"/>
  <w16cid:commentId w16cid:paraId="73F11251" w16cid:durableId="28B58E37"/>
  <w16cid:commentId w16cid:paraId="50041834" w16cid:durableId="28B58F4C"/>
  <w16cid:commentId w16cid:paraId="34F4E122" w16cid:durableId="28A61D4F"/>
  <w16cid:commentId w16cid:paraId="001346D6" w16cid:durableId="28B58FB8"/>
  <w16cid:commentId w16cid:paraId="079272D6" w16cid:durableId="28B5904D"/>
  <w16cid:commentId w16cid:paraId="04C5469F" w16cid:durableId="28B5930D"/>
  <w16cid:commentId w16cid:paraId="17CB5BAE" w16cid:durableId="2898AA63"/>
  <w16cid:commentId w16cid:paraId="4E64D90E" w16cid:durableId="28A61FAC"/>
  <w16cid:commentId w16cid:paraId="61F7A9D1" w16cid:durableId="28B59524"/>
  <w16cid:commentId w16cid:paraId="349550AA" w16cid:durableId="28EF8A32"/>
  <w16cid:commentId w16cid:paraId="0760BD1B" w16cid:durableId="37A02EE7"/>
  <w16cid:commentId w16cid:paraId="532D57EA" w16cid:durableId="5668FB32"/>
  <w16cid:commentId w16cid:paraId="40A0763E" w16cid:durableId="2F4141A9"/>
  <w16cid:commentId w16cid:paraId="3A58F17E" w16cid:durableId="4FBBE6FC"/>
  <w16cid:commentId w16cid:paraId="7DBCFFF4" w16cid:durableId="288675A2"/>
  <w16cid:commentId w16cid:paraId="2D17B94F" w16cid:durableId="321B78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BF835" w14:textId="77777777" w:rsidR="007C02BD" w:rsidRDefault="007C02BD" w:rsidP="00A256AE">
      <w:r>
        <w:separator/>
      </w:r>
    </w:p>
  </w:endnote>
  <w:endnote w:type="continuationSeparator" w:id="0">
    <w:p w14:paraId="6864ECA8" w14:textId="77777777" w:rsidR="007C02BD" w:rsidRDefault="007C02BD" w:rsidP="00A25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 w:name="CMR10">
    <w:altName w:val="Cambria"/>
    <w:panose1 w:val="020B0604020202020204"/>
    <w:charset w:val="00"/>
    <w:family w:val="roman"/>
    <w:notTrueType/>
    <w:pitch w:val="default"/>
  </w:font>
  <w:font w:name="CMR9">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016B9" w14:textId="77777777" w:rsidR="00FF5136" w:rsidRDefault="00FF5136">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9A480B6" w14:textId="77777777" w:rsidR="00FF5136" w:rsidRDefault="00FF513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DDCF1" w14:textId="77777777" w:rsidR="007C02BD" w:rsidRDefault="007C02BD" w:rsidP="00A256AE">
      <w:r>
        <w:separator/>
      </w:r>
    </w:p>
  </w:footnote>
  <w:footnote w:type="continuationSeparator" w:id="0">
    <w:p w14:paraId="5F05957F" w14:textId="77777777" w:rsidR="007C02BD" w:rsidRDefault="007C02BD" w:rsidP="00A256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63868" w14:textId="77777777" w:rsidR="00FF5136" w:rsidRDefault="00FF5136">
    <w:pPr>
      <w:jc w:val="right"/>
      <w:rPr>
        <w:szCs w:val="20"/>
      </w:rPr>
    </w:pPr>
  </w:p>
  <w:p w14:paraId="7D3ED601" w14:textId="77777777" w:rsidR="00FF5136" w:rsidRDefault="00FF51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379BA"/>
    <w:multiLevelType w:val="multilevel"/>
    <w:tmpl w:val="41BE6332"/>
    <w:lvl w:ilvl="0">
      <w:start w:val="5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33B11"/>
    <w:multiLevelType w:val="multilevel"/>
    <w:tmpl w:val="6F6AB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B90BFD"/>
    <w:multiLevelType w:val="hybridMultilevel"/>
    <w:tmpl w:val="B1E8AB64"/>
    <w:lvl w:ilvl="0" w:tplc="7DA2522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278550C2"/>
    <w:multiLevelType w:val="hybridMultilevel"/>
    <w:tmpl w:val="51B04D42"/>
    <w:lvl w:ilvl="0" w:tplc="5AD2802E">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51BC6A59"/>
    <w:multiLevelType w:val="hybridMultilevel"/>
    <w:tmpl w:val="4B463632"/>
    <w:lvl w:ilvl="0" w:tplc="ED7405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5BFA5759"/>
    <w:multiLevelType w:val="multilevel"/>
    <w:tmpl w:val="867CE59E"/>
    <w:lvl w:ilvl="0">
      <w:start w:val="6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B93B6D"/>
    <w:multiLevelType w:val="multilevel"/>
    <w:tmpl w:val="28B4E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342568"/>
    <w:multiLevelType w:val="multilevel"/>
    <w:tmpl w:val="93EE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0561757">
    <w:abstractNumId w:val="7"/>
  </w:num>
  <w:num w:numId="2" w16cid:durableId="687803341">
    <w:abstractNumId w:val="1"/>
  </w:num>
  <w:num w:numId="3" w16cid:durableId="1958680828">
    <w:abstractNumId w:val="4"/>
  </w:num>
  <w:num w:numId="4" w16cid:durableId="368065142">
    <w:abstractNumId w:val="2"/>
  </w:num>
  <w:num w:numId="5" w16cid:durableId="436219995">
    <w:abstractNumId w:val="3"/>
  </w:num>
  <w:num w:numId="6" w16cid:durableId="1090852349">
    <w:abstractNumId w:val="0"/>
  </w:num>
  <w:num w:numId="7" w16cid:durableId="957300112">
    <w:abstractNumId w:val="6"/>
  </w:num>
  <w:num w:numId="8" w16cid:durableId="4632364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m Wantae">
    <w15:presenceInfo w15:providerId="None" w15:userId="Kim Wantae"/>
  </w15:person>
  <w15:person w15:author="Perry H Leo">
    <w15:presenceInfo w15:providerId="AD" w15:userId="S::phleo@umn.edu::d274bcc2-88ad-4b4c-9b84-fab2dda715a4"/>
  </w15:person>
  <w15:person w15:author="Dong Ki Yoon">
    <w15:presenceInfo w15:providerId="Windows Live" w15:userId="3ad9b3d2773e4e4a"/>
  </w15:person>
  <w15:person w15:author="PKNU">
    <w15:presenceInfo w15:providerId="None" w15:userId="PKNU"/>
  </w15:person>
  <w15:person w15:author="DS.KIM">
    <w15:presenceInfo w15:providerId="None" w15:userId="DS.KIM"/>
  </w15:person>
  <w15:person w15:author="Eduardo Vitral">
    <w15:presenceInfo w15:providerId="None" w15:userId="Eduardo Vitral"/>
  </w15:person>
  <w15:person w15:author="Vitral Freigedo, Eduardo">
    <w15:presenceInfo w15:providerId="AD" w15:userId="S::vitralfr@rose-hulman.edu::fee1e991-a4d9-497f-bdae-eb25fb1004f6"/>
  </w15:person>
  <w15:person w15:author="Eduardo Vitral Freigedo  Rodrigues">
    <w15:presenceInfo w15:providerId="AD" w15:userId="S::vitralfr@rose-hulman.edu::fee1e991-a4d9-497f-bdae-eb25fb100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trackRevisions/>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PNA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vv20ra5fdvvrfe9pwgvafd49xvz59zdp9p9&quot;&gt;EndNote Library_sublimation&lt;record-ids&gt;&lt;item&gt;1&lt;/item&gt;&lt;item&gt;110&lt;/item&gt;&lt;item&gt;111&lt;/item&gt;&lt;item&gt;113&lt;/item&gt;&lt;item&gt;114&lt;/item&gt;&lt;item&gt;115&lt;/item&gt;&lt;item&gt;116&lt;/item&gt;&lt;item&gt;117&lt;/item&gt;&lt;item&gt;118&lt;/item&gt;&lt;item&gt;121&lt;/item&gt;&lt;item&gt;122&lt;/item&gt;&lt;item&gt;123&lt;/item&gt;&lt;item&gt;126&lt;/item&gt;&lt;item&gt;127&lt;/item&gt;&lt;item&gt;128&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8&lt;/item&gt;&lt;item&gt;154&lt;/item&gt;&lt;item&gt;155&lt;/item&gt;&lt;item&gt;156&lt;/item&gt;&lt;item&gt;157&lt;/item&gt;&lt;item&gt;158&lt;/item&gt;&lt;item&gt;159&lt;/item&gt;&lt;item&gt;160&lt;/item&gt;&lt;item&gt;161&lt;/item&gt;&lt;item&gt;162&lt;/item&gt;&lt;item&gt;163&lt;/item&gt;&lt;item&gt;166&lt;/item&gt;&lt;item&gt;167&lt;/item&gt;&lt;item&gt;169&lt;/item&gt;&lt;item&gt;171&lt;/item&gt;&lt;item&gt;172&lt;/item&gt;&lt;item&gt;173&lt;/item&gt;&lt;item&gt;174&lt;/item&gt;&lt;item&gt;175&lt;/item&gt;&lt;item&gt;177&lt;/item&gt;&lt;item&gt;178&lt;/item&gt;&lt;item&gt;179&lt;/item&gt;&lt;item&gt;180&lt;/item&gt;&lt;item&gt;181&lt;/item&gt;&lt;/record-ids&gt;&lt;/item&gt;&lt;/Libraries&gt;"/>
  </w:docVars>
  <w:rsids>
    <w:rsidRoot w:val="007A5BF7"/>
    <w:rsid w:val="00001B32"/>
    <w:rsid w:val="00003445"/>
    <w:rsid w:val="00006D62"/>
    <w:rsid w:val="00011F6C"/>
    <w:rsid w:val="00014815"/>
    <w:rsid w:val="00020869"/>
    <w:rsid w:val="00022F4E"/>
    <w:rsid w:val="00024041"/>
    <w:rsid w:val="000260B5"/>
    <w:rsid w:val="00047446"/>
    <w:rsid w:val="00051895"/>
    <w:rsid w:val="000523E8"/>
    <w:rsid w:val="00052EF9"/>
    <w:rsid w:val="0005503A"/>
    <w:rsid w:val="00061945"/>
    <w:rsid w:val="00062851"/>
    <w:rsid w:val="00064150"/>
    <w:rsid w:val="0006429B"/>
    <w:rsid w:val="0006708B"/>
    <w:rsid w:val="00067DD6"/>
    <w:rsid w:val="00071597"/>
    <w:rsid w:val="00074C1F"/>
    <w:rsid w:val="0008187E"/>
    <w:rsid w:val="00085D10"/>
    <w:rsid w:val="000866C9"/>
    <w:rsid w:val="0009038C"/>
    <w:rsid w:val="00092B80"/>
    <w:rsid w:val="00092F0F"/>
    <w:rsid w:val="000971BC"/>
    <w:rsid w:val="0009756F"/>
    <w:rsid w:val="000A05B5"/>
    <w:rsid w:val="000A0C5E"/>
    <w:rsid w:val="000A1346"/>
    <w:rsid w:val="000A13BC"/>
    <w:rsid w:val="000A13D5"/>
    <w:rsid w:val="000A4F93"/>
    <w:rsid w:val="000B16E8"/>
    <w:rsid w:val="000B2265"/>
    <w:rsid w:val="000B2A52"/>
    <w:rsid w:val="000C207B"/>
    <w:rsid w:val="000C7B84"/>
    <w:rsid w:val="000D1BFF"/>
    <w:rsid w:val="000D39B5"/>
    <w:rsid w:val="000D5881"/>
    <w:rsid w:val="000D7605"/>
    <w:rsid w:val="000E3289"/>
    <w:rsid w:val="000E6559"/>
    <w:rsid w:val="000E7BCA"/>
    <w:rsid w:val="000F62A4"/>
    <w:rsid w:val="000F7C81"/>
    <w:rsid w:val="000F7FCD"/>
    <w:rsid w:val="00102734"/>
    <w:rsid w:val="00115A90"/>
    <w:rsid w:val="00121A34"/>
    <w:rsid w:val="00122D6D"/>
    <w:rsid w:val="001311F0"/>
    <w:rsid w:val="00131562"/>
    <w:rsid w:val="00143433"/>
    <w:rsid w:val="001444DD"/>
    <w:rsid w:val="001473D2"/>
    <w:rsid w:val="001530CC"/>
    <w:rsid w:val="0015621E"/>
    <w:rsid w:val="001604F0"/>
    <w:rsid w:val="00160717"/>
    <w:rsid w:val="001621F1"/>
    <w:rsid w:val="00162366"/>
    <w:rsid w:val="001676B2"/>
    <w:rsid w:val="001714F2"/>
    <w:rsid w:val="001804CC"/>
    <w:rsid w:val="00182CB7"/>
    <w:rsid w:val="00183A8E"/>
    <w:rsid w:val="00185C3A"/>
    <w:rsid w:val="00186381"/>
    <w:rsid w:val="00186998"/>
    <w:rsid w:val="00186F65"/>
    <w:rsid w:val="001924FB"/>
    <w:rsid w:val="001A1A3E"/>
    <w:rsid w:val="001A1BB9"/>
    <w:rsid w:val="001A1EBC"/>
    <w:rsid w:val="001A5918"/>
    <w:rsid w:val="001A78C2"/>
    <w:rsid w:val="001A7FAD"/>
    <w:rsid w:val="001B1150"/>
    <w:rsid w:val="001B1AA6"/>
    <w:rsid w:val="001B5177"/>
    <w:rsid w:val="001B5F74"/>
    <w:rsid w:val="001B797E"/>
    <w:rsid w:val="001C1341"/>
    <w:rsid w:val="001C1C11"/>
    <w:rsid w:val="001C1F82"/>
    <w:rsid w:val="001C43C7"/>
    <w:rsid w:val="001C47E6"/>
    <w:rsid w:val="001D0239"/>
    <w:rsid w:val="001D03EC"/>
    <w:rsid w:val="001D3434"/>
    <w:rsid w:val="001D5319"/>
    <w:rsid w:val="001D6B1D"/>
    <w:rsid w:val="001D6BD9"/>
    <w:rsid w:val="001E4D5A"/>
    <w:rsid w:val="001E50CD"/>
    <w:rsid w:val="001F3747"/>
    <w:rsid w:val="001F379E"/>
    <w:rsid w:val="001F621E"/>
    <w:rsid w:val="00200388"/>
    <w:rsid w:val="0020174A"/>
    <w:rsid w:val="00204347"/>
    <w:rsid w:val="00205DB8"/>
    <w:rsid w:val="00211910"/>
    <w:rsid w:val="00213EF5"/>
    <w:rsid w:val="002223E4"/>
    <w:rsid w:val="00223AA3"/>
    <w:rsid w:val="00227779"/>
    <w:rsid w:val="0023263B"/>
    <w:rsid w:val="00236B04"/>
    <w:rsid w:val="00237E52"/>
    <w:rsid w:val="00240453"/>
    <w:rsid w:val="00242D42"/>
    <w:rsid w:val="00243CA6"/>
    <w:rsid w:val="00246AE5"/>
    <w:rsid w:val="002473AF"/>
    <w:rsid w:val="002540C3"/>
    <w:rsid w:val="0025712E"/>
    <w:rsid w:val="00260949"/>
    <w:rsid w:val="0026520D"/>
    <w:rsid w:val="00265A99"/>
    <w:rsid w:val="0027326D"/>
    <w:rsid w:val="00274A24"/>
    <w:rsid w:val="002771BC"/>
    <w:rsid w:val="002825CB"/>
    <w:rsid w:val="002838CD"/>
    <w:rsid w:val="00285F3F"/>
    <w:rsid w:val="002979FC"/>
    <w:rsid w:val="00297E92"/>
    <w:rsid w:val="002A1847"/>
    <w:rsid w:val="002A1CC7"/>
    <w:rsid w:val="002A4B15"/>
    <w:rsid w:val="002A5A3E"/>
    <w:rsid w:val="002A5B0D"/>
    <w:rsid w:val="002A6575"/>
    <w:rsid w:val="002A6C00"/>
    <w:rsid w:val="002B1FF9"/>
    <w:rsid w:val="002B33BC"/>
    <w:rsid w:val="002B5A53"/>
    <w:rsid w:val="002B6C1C"/>
    <w:rsid w:val="002C6529"/>
    <w:rsid w:val="002C6D21"/>
    <w:rsid w:val="002D316E"/>
    <w:rsid w:val="002D49AA"/>
    <w:rsid w:val="002D4D55"/>
    <w:rsid w:val="002D6628"/>
    <w:rsid w:val="002E3E01"/>
    <w:rsid w:val="002E7200"/>
    <w:rsid w:val="002E77B5"/>
    <w:rsid w:val="002F2505"/>
    <w:rsid w:val="00300735"/>
    <w:rsid w:val="0030730E"/>
    <w:rsid w:val="0031304B"/>
    <w:rsid w:val="00314765"/>
    <w:rsid w:val="003164FC"/>
    <w:rsid w:val="0032786A"/>
    <w:rsid w:val="00332E18"/>
    <w:rsid w:val="00333019"/>
    <w:rsid w:val="003346CD"/>
    <w:rsid w:val="003359F8"/>
    <w:rsid w:val="00343BA0"/>
    <w:rsid w:val="0034454F"/>
    <w:rsid w:val="0035140F"/>
    <w:rsid w:val="00353333"/>
    <w:rsid w:val="00354395"/>
    <w:rsid w:val="003547C8"/>
    <w:rsid w:val="00372D72"/>
    <w:rsid w:val="003745BE"/>
    <w:rsid w:val="00386C9F"/>
    <w:rsid w:val="003954E6"/>
    <w:rsid w:val="003955FB"/>
    <w:rsid w:val="003A023C"/>
    <w:rsid w:val="003A30C3"/>
    <w:rsid w:val="003A3225"/>
    <w:rsid w:val="003A699F"/>
    <w:rsid w:val="003B2B2A"/>
    <w:rsid w:val="003C391D"/>
    <w:rsid w:val="003C4A97"/>
    <w:rsid w:val="003D0D05"/>
    <w:rsid w:val="003D15C7"/>
    <w:rsid w:val="003D218D"/>
    <w:rsid w:val="003D2423"/>
    <w:rsid w:val="003D2DD8"/>
    <w:rsid w:val="003D4D34"/>
    <w:rsid w:val="003E65E4"/>
    <w:rsid w:val="003E7E74"/>
    <w:rsid w:val="003F5D9C"/>
    <w:rsid w:val="003F6020"/>
    <w:rsid w:val="004011C2"/>
    <w:rsid w:val="00404793"/>
    <w:rsid w:val="00413276"/>
    <w:rsid w:val="0042042F"/>
    <w:rsid w:val="00420464"/>
    <w:rsid w:val="00421745"/>
    <w:rsid w:val="00424396"/>
    <w:rsid w:val="004276E4"/>
    <w:rsid w:val="004307EE"/>
    <w:rsid w:val="004323D0"/>
    <w:rsid w:val="00432DC1"/>
    <w:rsid w:val="004349AF"/>
    <w:rsid w:val="00435673"/>
    <w:rsid w:val="00444BC9"/>
    <w:rsid w:val="00447DA1"/>
    <w:rsid w:val="00450D52"/>
    <w:rsid w:val="00451C52"/>
    <w:rsid w:val="00454768"/>
    <w:rsid w:val="00461A9E"/>
    <w:rsid w:val="00464B5E"/>
    <w:rsid w:val="00470D09"/>
    <w:rsid w:val="00471036"/>
    <w:rsid w:val="00480FD2"/>
    <w:rsid w:val="00481D2C"/>
    <w:rsid w:val="004833F9"/>
    <w:rsid w:val="00483C54"/>
    <w:rsid w:val="00484565"/>
    <w:rsid w:val="00484A6F"/>
    <w:rsid w:val="00490D09"/>
    <w:rsid w:val="004971FF"/>
    <w:rsid w:val="004A22E2"/>
    <w:rsid w:val="004B314B"/>
    <w:rsid w:val="004B420F"/>
    <w:rsid w:val="004B6CB6"/>
    <w:rsid w:val="004B7FEE"/>
    <w:rsid w:val="004C277C"/>
    <w:rsid w:val="004C425F"/>
    <w:rsid w:val="004D0E8E"/>
    <w:rsid w:val="004D0F68"/>
    <w:rsid w:val="004D541C"/>
    <w:rsid w:val="004D751D"/>
    <w:rsid w:val="004E0AA6"/>
    <w:rsid w:val="004E5331"/>
    <w:rsid w:val="004E5578"/>
    <w:rsid w:val="004F1859"/>
    <w:rsid w:val="00505F21"/>
    <w:rsid w:val="00520656"/>
    <w:rsid w:val="0052486E"/>
    <w:rsid w:val="00532476"/>
    <w:rsid w:val="00541ED2"/>
    <w:rsid w:val="00544742"/>
    <w:rsid w:val="00546C09"/>
    <w:rsid w:val="0055210F"/>
    <w:rsid w:val="00556924"/>
    <w:rsid w:val="0055793C"/>
    <w:rsid w:val="005601E5"/>
    <w:rsid w:val="0056196F"/>
    <w:rsid w:val="00564B81"/>
    <w:rsid w:val="005673BB"/>
    <w:rsid w:val="00567CB3"/>
    <w:rsid w:val="00571FF1"/>
    <w:rsid w:val="00576E24"/>
    <w:rsid w:val="005770BF"/>
    <w:rsid w:val="005831E9"/>
    <w:rsid w:val="00584E2B"/>
    <w:rsid w:val="00586DCE"/>
    <w:rsid w:val="005949EE"/>
    <w:rsid w:val="005A1780"/>
    <w:rsid w:val="005A2525"/>
    <w:rsid w:val="005A2BDB"/>
    <w:rsid w:val="005A4857"/>
    <w:rsid w:val="005A6B53"/>
    <w:rsid w:val="005A767A"/>
    <w:rsid w:val="005B1E2A"/>
    <w:rsid w:val="005B38BE"/>
    <w:rsid w:val="005B4D4F"/>
    <w:rsid w:val="005D2E68"/>
    <w:rsid w:val="005D411D"/>
    <w:rsid w:val="005D45F3"/>
    <w:rsid w:val="005D5902"/>
    <w:rsid w:val="005E1547"/>
    <w:rsid w:val="005E5B7B"/>
    <w:rsid w:val="005E7E69"/>
    <w:rsid w:val="005F28F9"/>
    <w:rsid w:val="005F554A"/>
    <w:rsid w:val="005F7ABD"/>
    <w:rsid w:val="006055DB"/>
    <w:rsid w:val="00610772"/>
    <w:rsid w:val="0061113E"/>
    <w:rsid w:val="0061206A"/>
    <w:rsid w:val="00624873"/>
    <w:rsid w:val="00624A4C"/>
    <w:rsid w:val="006261EB"/>
    <w:rsid w:val="00630911"/>
    <w:rsid w:val="00630D55"/>
    <w:rsid w:val="00634411"/>
    <w:rsid w:val="0063477E"/>
    <w:rsid w:val="00634C26"/>
    <w:rsid w:val="0063746A"/>
    <w:rsid w:val="00640292"/>
    <w:rsid w:val="00641060"/>
    <w:rsid w:val="00644E17"/>
    <w:rsid w:val="006463C9"/>
    <w:rsid w:val="00647518"/>
    <w:rsid w:val="006510FE"/>
    <w:rsid w:val="0065414A"/>
    <w:rsid w:val="006626D9"/>
    <w:rsid w:val="0067106E"/>
    <w:rsid w:val="00674205"/>
    <w:rsid w:val="00681372"/>
    <w:rsid w:val="00685427"/>
    <w:rsid w:val="006858B2"/>
    <w:rsid w:val="00694FF0"/>
    <w:rsid w:val="006A52C4"/>
    <w:rsid w:val="006A5B05"/>
    <w:rsid w:val="006B060E"/>
    <w:rsid w:val="006C48B0"/>
    <w:rsid w:val="006C61CF"/>
    <w:rsid w:val="006D3C2A"/>
    <w:rsid w:val="006D4DA1"/>
    <w:rsid w:val="006D629F"/>
    <w:rsid w:val="006D727F"/>
    <w:rsid w:val="006E0766"/>
    <w:rsid w:val="006E6155"/>
    <w:rsid w:val="006E7CEB"/>
    <w:rsid w:val="006F2A5B"/>
    <w:rsid w:val="006F583B"/>
    <w:rsid w:val="00703245"/>
    <w:rsid w:val="00705105"/>
    <w:rsid w:val="00705A09"/>
    <w:rsid w:val="007110FC"/>
    <w:rsid w:val="007117FC"/>
    <w:rsid w:val="007119E9"/>
    <w:rsid w:val="007123E9"/>
    <w:rsid w:val="00732FB0"/>
    <w:rsid w:val="007361D4"/>
    <w:rsid w:val="00736EB7"/>
    <w:rsid w:val="00737052"/>
    <w:rsid w:val="00742F6B"/>
    <w:rsid w:val="007438E3"/>
    <w:rsid w:val="0075057E"/>
    <w:rsid w:val="0075489A"/>
    <w:rsid w:val="00763521"/>
    <w:rsid w:val="0076378D"/>
    <w:rsid w:val="00767D62"/>
    <w:rsid w:val="00772AC1"/>
    <w:rsid w:val="0077324A"/>
    <w:rsid w:val="0077389C"/>
    <w:rsid w:val="00775F15"/>
    <w:rsid w:val="00780A45"/>
    <w:rsid w:val="00781E90"/>
    <w:rsid w:val="00784707"/>
    <w:rsid w:val="00784DD3"/>
    <w:rsid w:val="00785BBA"/>
    <w:rsid w:val="00787979"/>
    <w:rsid w:val="00790154"/>
    <w:rsid w:val="00790F8B"/>
    <w:rsid w:val="00792DCF"/>
    <w:rsid w:val="00792F01"/>
    <w:rsid w:val="00796448"/>
    <w:rsid w:val="007A230E"/>
    <w:rsid w:val="007A5BF7"/>
    <w:rsid w:val="007B18B5"/>
    <w:rsid w:val="007B29AB"/>
    <w:rsid w:val="007B2BEC"/>
    <w:rsid w:val="007B3E83"/>
    <w:rsid w:val="007B6C9C"/>
    <w:rsid w:val="007B754D"/>
    <w:rsid w:val="007C0068"/>
    <w:rsid w:val="007C02BD"/>
    <w:rsid w:val="007C175F"/>
    <w:rsid w:val="007C59B2"/>
    <w:rsid w:val="007D1E80"/>
    <w:rsid w:val="007D46A1"/>
    <w:rsid w:val="007E1129"/>
    <w:rsid w:val="007E2E54"/>
    <w:rsid w:val="007E2F7E"/>
    <w:rsid w:val="007E76ED"/>
    <w:rsid w:val="007F2766"/>
    <w:rsid w:val="007F41A0"/>
    <w:rsid w:val="007F5341"/>
    <w:rsid w:val="007F632C"/>
    <w:rsid w:val="00800009"/>
    <w:rsid w:val="0080348F"/>
    <w:rsid w:val="00805794"/>
    <w:rsid w:val="0080607E"/>
    <w:rsid w:val="00807A65"/>
    <w:rsid w:val="00812072"/>
    <w:rsid w:val="0081224B"/>
    <w:rsid w:val="008148F9"/>
    <w:rsid w:val="0082069C"/>
    <w:rsid w:val="00831BAA"/>
    <w:rsid w:val="008337E7"/>
    <w:rsid w:val="00834B6A"/>
    <w:rsid w:val="00834F3B"/>
    <w:rsid w:val="008361C9"/>
    <w:rsid w:val="008419B8"/>
    <w:rsid w:val="00841E32"/>
    <w:rsid w:val="0085084F"/>
    <w:rsid w:val="0087076C"/>
    <w:rsid w:val="00877306"/>
    <w:rsid w:val="00887DBD"/>
    <w:rsid w:val="0089074E"/>
    <w:rsid w:val="0089134F"/>
    <w:rsid w:val="00897703"/>
    <w:rsid w:val="008A1503"/>
    <w:rsid w:val="008A1DD0"/>
    <w:rsid w:val="008A4719"/>
    <w:rsid w:val="008A4813"/>
    <w:rsid w:val="008A6969"/>
    <w:rsid w:val="008B1196"/>
    <w:rsid w:val="008B3DFF"/>
    <w:rsid w:val="008B497A"/>
    <w:rsid w:val="008B6A33"/>
    <w:rsid w:val="008C0758"/>
    <w:rsid w:val="008C34E8"/>
    <w:rsid w:val="008C477B"/>
    <w:rsid w:val="008C7EF3"/>
    <w:rsid w:val="008C7F2D"/>
    <w:rsid w:val="008D244A"/>
    <w:rsid w:val="008D265A"/>
    <w:rsid w:val="008D42F6"/>
    <w:rsid w:val="008D4F5E"/>
    <w:rsid w:val="008E4830"/>
    <w:rsid w:val="008E5C59"/>
    <w:rsid w:val="008F0757"/>
    <w:rsid w:val="008F093F"/>
    <w:rsid w:val="008F3D2B"/>
    <w:rsid w:val="008F535B"/>
    <w:rsid w:val="008F6870"/>
    <w:rsid w:val="009033B6"/>
    <w:rsid w:val="0091298A"/>
    <w:rsid w:val="00913C22"/>
    <w:rsid w:val="00916728"/>
    <w:rsid w:val="0092029E"/>
    <w:rsid w:val="009217DD"/>
    <w:rsid w:val="009235CC"/>
    <w:rsid w:val="009318F0"/>
    <w:rsid w:val="00933B24"/>
    <w:rsid w:val="0093578E"/>
    <w:rsid w:val="00936B34"/>
    <w:rsid w:val="00936F59"/>
    <w:rsid w:val="009427F5"/>
    <w:rsid w:val="0094641E"/>
    <w:rsid w:val="009566F0"/>
    <w:rsid w:val="00974B83"/>
    <w:rsid w:val="009863DD"/>
    <w:rsid w:val="0098781A"/>
    <w:rsid w:val="0099181B"/>
    <w:rsid w:val="00994D77"/>
    <w:rsid w:val="00995F2B"/>
    <w:rsid w:val="009970CE"/>
    <w:rsid w:val="009977F2"/>
    <w:rsid w:val="009A62F8"/>
    <w:rsid w:val="009B1608"/>
    <w:rsid w:val="009B3FBF"/>
    <w:rsid w:val="009B5D91"/>
    <w:rsid w:val="009C3648"/>
    <w:rsid w:val="009C62AB"/>
    <w:rsid w:val="009C6598"/>
    <w:rsid w:val="009C6B76"/>
    <w:rsid w:val="009D07E3"/>
    <w:rsid w:val="009D097A"/>
    <w:rsid w:val="009D12B7"/>
    <w:rsid w:val="009D42A7"/>
    <w:rsid w:val="009E3826"/>
    <w:rsid w:val="009E45FC"/>
    <w:rsid w:val="009E48C2"/>
    <w:rsid w:val="009E4C64"/>
    <w:rsid w:val="009E71E9"/>
    <w:rsid w:val="009E76B1"/>
    <w:rsid w:val="009E7E0D"/>
    <w:rsid w:val="009F406E"/>
    <w:rsid w:val="00A04533"/>
    <w:rsid w:val="00A04A5F"/>
    <w:rsid w:val="00A071D5"/>
    <w:rsid w:val="00A10D2D"/>
    <w:rsid w:val="00A11945"/>
    <w:rsid w:val="00A129A3"/>
    <w:rsid w:val="00A12A00"/>
    <w:rsid w:val="00A14E3D"/>
    <w:rsid w:val="00A15EA4"/>
    <w:rsid w:val="00A16D95"/>
    <w:rsid w:val="00A1767D"/>
    <w:rsid w:val="00A256AE"/>
    <w:rsid w:val="00A27CC8"/>
    <w:rsid w:val="00A32D17"/>
    <w:rsid w:val="00A33BC1"/>
    <w:rsid w:val="00A34835"/>
    <w:rsid w:val="00A40A2C"/>
    <w:rsid w:val="00A53D85"/>
    <w:rsid w:val="00A55B2D"/>
    <w:rsid w:val="00A56804"/>
    <w:rsid w:val="00A5753E"/>
    <w:rsid w:val="00A64B05"/>
    <w:rsid w:val="00A662C0"/>
    <w:rsid w:val="00A66F45"/>
    <w:rsid w:val="00A72D73"/>
    <w:rsid w:val="00A77E33"/>
    <w:rsid w:val="00A87A81"/>
    <w:rsid w:val="00A87D76"/>
    <w:rsid w:val="00A91635"/>
    <w:rsid w:val="00AB0089"/>
    <w:rsid w:val="00AB2B7B"/>
    <w:rsid w:val="00AB3D44"/>
    <w:rsid w:val="00AC1C8E"/>
    <w:rsid w:val="00AC5D8C"/>
    <w:rsid w:val="00AC7A9E"/>
    <w:rsid w:val="00AD13D4"/>
    <w:rsid w:val="00AD37F0"/>
    <w:rsid w:val="00AD6954"/>
    <w:rsid w:val="00AE0649"/>
    <w:rsid w:val="00AE2483"/>
    <w:rsid w:val="00AE264C"/>
    <w:rsid w:val="00AE76FC"/>
    <w:rsid w:val="00AE7F10"/>
    <w:rsid w:val="00AF2A06"/>
    <w:rsid w:val="00AF2CE1"/>
    <w:rsid w:val="00AF67A6"/>
    <w:rsid w:val="00B00423"/>
    <w:rsid w:val="00B0519B"/>
    <w:rsid w:val="00B05304"/>
    <w:rsid w:val="00B062C0"/>
    <w:rsid w:val="00B1123C"/>
    <w:rsid w:val="00B121B3"/>
    <w:rsid w:val="00B254CB"/>
    <w:rsid w:val="00B30361"/>
    <w:rsid w:val="00B307C1"/>
    <w:rsid w:val="00B343E9"/>
    <w:rsid w:val="00B344F2"/>
    <w:rsid w:val="00B35D43"/>
    <w:rsid w:val="00B36F18"/>
    <w:rsid w:val="00B37C6B"/>
    <w:rsid w:val="00B41250"/>
    <w:rsid w:val="00B4570C"/>
    <w:rsid w:val="00B50621"/>
    <w:rsid w:val="00B53CEC"/>
    <w:rsid w:val="00B60C03"/>
    <w:rsid w:val="00B6210F"/>
    <w:rsid w:val="00B62A38"/>
    <w:rsid w:val="00B65984"/>
    <w:rsid w:val="00B6653F"/>
    <w:rsid w:val="00B72619"/>
    <w:rsid w:val="00B7401C"/>
    <w:rsid w:val="00B751F4"/>
    <w:rsid w:val="00B76359"/>
    <w:rsid w:val="00B82ED6"/>
    <w:rsid w:val="00B86157"/>
    <w:rsid w:val="00B86A11"/>
    <w:rsid w:val="00B87E81"/>
    <w:rsid w:val="00B91BA1"/>
    <w:rsid w:val="00B93134"/>
    <w:rsid w:val="00B942B7"/>
    <w:rsid w:val="00B963E7"/>
    <w:rsid w:val="00BA1AF5"/>
    <w:rsid w:val="00BA3531"/>
    <w:rsid w:val="00BA68D7"/>
    <w:rsid w:val="00BB1154"/>
    <w:rsid w:val="00BB2CA9"/>
    <w:rsid w:val="00BB6188"/>
    <w:rsid w:val="00BB7266"/>
    <w:rsid w:val="00BB7672"/>
    <w:rsid w:val="00BC323C"/>
    <w:rsid w:val="00BC46BD"/>
    <w:rsid w:val="00BD119C"/>
    <w:rsid w:val="00BD3916"/>
    <w:rsid w:val="00BD5393"/>
    <w:rsid w:val="00BD7AEB"/>
    <w:rsid w:val="00BD7F18"/>
    <w:rsid w:val="00BE02F8"/>
    <w:rsid w:val="00BE6F0E"/>
    <w:rsid w:val="00BF643A"/>
    <w:rsid w:val="00C019DB"/>
    <w:rsid w:val="00C020E4"/>
    <w:rsid w:val="00C03404"/>
    <w:rsid w:val="00C2360F"/>
    <w:rsid w:val="00C30949"/>
    <w:rsid w:val="00C31F5E"/>
    <w:rsid w:val="00C37617"/>
    <w:rsid w:val="00C43DD4"/>
    <w:rsid w:val="00C46973"/>
    <w:rsid w:val="00C51980"/>
    <w:rsid w:val="00C51CE3"/>
    <w:rsid w:val="00C53D02"/>
    <w:rsid w:val="00C56A96"/>
    <w:rsid w:val="00C62F6C"/>
    <w:rsid w:val="00C63B9C"/>
    <w:rsid w:val="00C731F3"/>
    <w:rsid w:val="00C746FB"/>
    <w:rsid w:val="00C74FE4"/>
    <w:rsid w:val="00C751F0"/>
    <w:rsid w:val="00C758AC"/>
    <w:rsid w:val="00C768CF"/>
    <w:rsid w:val="00C80AAB"/>
    <w:rsid w:val="00C86B89"/>
    <w:rsid w:val="00C90D81"/>
    <w:rsid w:val="00C922FD"/>
    <w:rsid w:val="00C95940"/>
    <w:rsid w:val="00C9618E"/>
    <w:rsid w:val="00C961B3"/>
    <w:rsid w:val="00C964AD"/>
    <w:rsid w:val="00CA12A3"/>
    <w:rsid w:val="00CA2414"/>
    <w:rsid w:val="00CA57FE"/>
    <w:rsid w:val="00CB0F98"/>
    <w:rsid w:val="00CB3130"/>
    <w:rsid w:val="00CC1540"/>
    <w:rsid w:val="00CC4F73"/>
    <w:rsid w:val="00CC56DF"/>
    <w:rsid w:val="00CC587F"/>
    <w:rsid w:val="00CD2E56"/>
    <w:rsid w:val="00CE4D0A"/>
    <w:rsid w:val="00CF2E28"/>
    <w:rsid w:val="00CF358E"/>
    <w:rsid w:val="00CF7F91"/>
    <w:rsid w:val="00D0005B"/>
    <w:rsid w:val="00D00795"/>
    <w:rsid w:val="00D04624"/>
    <w:rsid w:val="00D055E3"/>
    <w:rsid w:val="00D06CF1"/>
    <w:rsid w:val="00D15E19"/>
    <w:rsid w:val="00D175F1"/>
    <w:rsid w:val="00D201DD"/>
    <w:rsid w:val="00D23003"/>
    <w:rsid w:val="00D2646F"/>
    <w:rsid w:val="00D265C6"/>
    <w:rsid w:val="00D3151B"/>
    <w:rsid w:val="00D316ED"/>
    <w:rsid w:val="00D32B98"/>
    <w:rsid w:val="00D32C30"/>
    <w:rsid w:val="00D34748"/>
    <w:rsid w:val="00D35F4A"/>
    <w:rsid w:val="00D415C4"/>
    <w:rsid w:val="00D43C23"/>
    <w:rsid w:val="00D57309"/>
    <w:rsid w:val="00D634D4"/>
    <w:rsid w:val="00D704CA"/>
    <w:rsid w:val="00D76FB4"/>
    <w:rsid w:val="00D81EEE"/>
    <w:rsid w:val="00D82350"/>
    <w:rsid w:val="00D82CD1"/>
    <w:rsid w:val="00D86098"/>
    <w:rsid w:val="00D90872"/>
    <w:rsid w:val="00D9479A"/>
    <w:rsid w:val="00D97F16"/>
    <w:rsid w:val="00DA6E0D"/>
    <w:rsid w:val="00DA7E63"/>
    <w:rsid w:val="00DB0A98"/>
    <w:rsid w:val="00DB1F76"/>
    <w:rsid w:val="00DB2C6F"/>
    <w:rsid w:val="00DB750D"/>
    <w:rsid w:val="00DC1386"/>
    <w:rsid w:val="00DC4DA6"/>
    <w:rsid w:val="00DC6021"/>
    <w:rsid w:val="00DC6FDF"/>
    <w:rsid w:val="00DC76D4"/>
    <w:rsid w:val="00DD050C"/>
    <w:rsid w:val="00DD4286"/>
    <w:rsid w:val="00DF0116"/>
    <w:rsid w:val="00DF4964"/>
    <w:rsid w:val="00E03B94"/>
    <w:rsid w:val="00E06CEC"/>
    <w:rsid w:val="00E10EE2"/>
    <w:rsid w:val="00E12933"/>
    <w:rsid w:val="00E1313D"/>
    <w:rsid w:val="00E173C5"/>
    <w:rsid w:val="00E17D59"/>
    <w:rsid w:val="00E25079"/>
    <w:rsid w:val="00E345C7"/>
    <w:rsid w:val="00E42D00"/>
    <w:rsid w:val="00E42FAC"/>
    <w:rsid w:val="00E441ED"/>
    <w:rsid w:val="00E443C9"/>
    <w:rsid w:val="00E510B1"/>
    <w:rsid w:val="00E51BBD"/>
    <w:rsid w:val="00E55732"/>
    <w:rsid w:val="00E6379B"/>
    <w:rsid w:val="00E63D5E"/>
    <w:rsid w:val="00E651A6"/>
    <w:rsid w:val="00E65393"/>
    <w:rsid w:val="00E67524"/>
    <w:rsid w:val="00E74DFB"/>
    <w:rsid w:val="00E934E4"/>
    <w:rsid w:val="00E95CA7"/>
    <w:rsid w:val="00E97B6F"/>
    <w:rsid w:val="00EA0C74"/>
    <w:rsid w:val="00EA159C"/>
    <w:rsid w:val="00EB1715"/>
    <w:rsid w:val="00EB2AA1"/>
    <w:rsid w:val="00EB599A"/>
    <w:rsid w:val="00EB6332"/>
    <w:rsid w:val="00EC766B"/>
    <w:rsid w:val="00EC7EC7"/>
    <w:rsid w:val="00ED7CA9"/>
    <w:rsid w:val="00EE0210"/>
    <w:rsid w:val="00EE16F2"/>
    <w:rsid w:val="00EE4C0C"/>
    <w:rsid w:val="00EE67E3"/>
    <w:rsid w:val="00EE680A"/>
    <w:rsid w:val="00EE70B7"/>
    <w:rsid w:val="00EF033D"/>
    <w:rsid w:val="00EF0450"/>
    <w:rsid w:val="00EF0A36"/>
    <w:rsid w:val="00EF2EB1"/>
    <w:rsid w:val="00EF3B58"/>
    <w:rsid w:val="00EF4CF6"/>
    <w:rsid w:val="00EF707B"/>
    <w:rsid w:val="00EF7EC0"/>
    <w:rsid w:val="00F00AD5"/>
    <w:rsid w:val="00F012C6"/>
    <w:rsid w:val="00F02590"/>
    <w:rsid w:val="00F03614"/>
    <w:rsid w:val="00F05323"/>
    <w:rsid w:val="00F13D07"/>
    <w:rsid w:val="00F2210D"/>
    <w:rsid w:val="00F23481"/>
    <w:rsid w:val="00F25047"/>
    <w:rsid w:val="00F2639E"/>
    <w:rsid w:val="00F270DC"/>
    <w:rsid w:val="00F304D4"/>
    <w:rsid w:val="00F3231A"/>
    <w:rsid w:val="00F41220"/>
    <w:rsid w:val="00F47081"/>
    <w:rsid w:val="00F50A9B"/>
    <w:rsid w:val="00F55269"/>
    <w:rsid w:val="00F55636"/>
    <w:rsid w:val="00F57309"/>
    <w:rsid w:val="00F62B2A"/>
    <w:rsid w:val="00F6581C"/>
    <w:rsid w:val="00F679BD"/>
    <w:rsid w:val="00F70D85"/>
    <w:rsid w:val="00F81517"/>
    <w:rsid w:val="00F8491F"/>
    <w:rsid w:val="00F84F61"/>
    <w:rsid w:val="00F87BC3"/>
    <w:rsid w:val="00F87C37"/>
    <w:rsid w:val="00F90793"/>
    <w:rsid w:val="00F90ADB"/>
    <w:rsid w:val="00F91C63"/>
    <w:rsid w:val="00F95E14"/>
    <w:rsid w:val="00F96473"/>
    <w:rsid w:val="00FA1E7E"/>
    <w:rsid w:val="00FB4A4E"/>
    <w:rsid w:val="00FB4CC6"/>
    <w:rsid w:val="00FC473B"/>
    <w:rsid w:val="00FC4ACD"/>
    <w:rsid w:val="00FC6D4A"/>
    <w:rsid w:val="00FC7C09"/>
    <w:rsid w:val="00FD0598"/>
    <w:rsid w:val="00FD47BF"/>
    <w:rsid w:val="00FE064D"/>
    <w:rsid w:val="00FE2D26"/>
    <w:rsid w:val="00FE6DA4"/>
    <w:rsid w:val="00FE751B"/>
    <w:rsid w:val="00FF513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442036"/>
  <w15:docId w15:val="{4D4E6DA6-A688-C941-AC31-F01468E3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link w:val="Char"/>
    <w:uiPriority w:val="99"/>
    <w:unhideWhenUsed/>
    <w:rsid w:val="007A5BF7"/>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styleId="a4">
    <w:name w:val="Strong"/>
    <w:basedOn w:val="a0"/>
    <w:uiPriority w:val="22"/>
    <w:qFormat/>
    <w:rsid w:val="007A5BF7"/>
    <w:rPr>
      <w:b/>
      <w:bCs/>
    </w:rPr>
  </w:style>
  <w:style w:type="character" w:customStyle="1" w:styleId="link-annotation-unknown-block-id--634938">
    <w:name w:val="link-annotation-unknown-block-id--634938"/>
    <w:basedOn w:val="a0"/>
    <w:rsid w:val="007A5BF7"/>
  </w:style>
  <w:style w:type="paragraph" w:customStyle="1" w:styleId="MainText">
    <w:name w:val="Main Text"/>
    <w:basedOn w:val="a"/>
    <w:link w:val="MainTextChar"/>
    <w:rsid w:val="00A256AE"/>
    <w:pPr>
      <w:widowControl/>
      <w:wordWrap/>
      <w:autoSpaceDE/>
      <w:autoSpaceDN/>
      <w:spacing w:line="480" w:lineRule="auto"/>
      <w:jc w:val="left"/>
    </w:pPr>
    <w:rPr>
      <w:rFonts w:ascii="Times New Roman" w:eastAsia="MS Mincho" w:hAnsi="Times New Roman" w:cs="Times New Roman"/>
      <w:kern w:val="0"/>
      <w:sz w:val="24"/>
      <w:lang w:eastAsia="ja-JP"/>
    </w:rPr>
  </w:style>
  <w:style w:type="character" w:customStyle="1" w:styleId="MainTextChar">
    <w:name w:val="Main Text Char"/>
    <w:link w:val="MainText"/>
    <w:rsid w:val="00A256AE"/>
    <w:rPr>
      <w:rFonts w:ascii="Times New Roman" w:eastAsia="MS Mincho" w:hAnsi="Times New Roman" w:cs="Times New Roman"/>
      <w:kern w:val="0"/>
      <w:sz w:val="24"/>
      <w:lang w:eastAsia="ja-JP"/>
    </w:rPr>
  </w:style>
  <w:style w:type="paragraph" w:customStyle="1" w:styleId="Maintext0">
    <w:name w:val="Main text"/>
    <w:basedOn w:val="a"/>
    <w:link w:val="MaintextChar0"/>
    <w:autoRedefine/>
    <w:rsid w:val="00A256AE"/>
    <w:pPr>
      <w:widowControl/>
      <w:wordWrap/>
      <w:autoSpaceDE/>
      <w:autoSpaceDN/>
      <w:spacing w:line="480" w:lineRule="auto"/>
      <w:jc w:val="left"/>
    </w:pPr>
    <w:rPr>
      <w:rFonts w:ascii="Times New Roman" w:eastAsia="MS Mincho" w:hAnsi="Times New Roman" w:cs="Times New Roman"/>
      <w:kern w:val="0"/>
      <w:sz w:val="24"/>
      <w:lang w:eastAsia="ja-JP"/>
    </w:rPr>
  </w:style>
  <w:style w:type="character" w:customStyle="1" w:styleId="MaintextChar0">
    <w:name w:val="Main text Char"/>
    <w:link w:val="Maintext0"/>
    <w:rsid w:val="00A256AE"/>
    <w:rPr>
      <w:rFonts w:ascii="Times New Roman" w:eastAsia="MS Mincho" w:hAnsi="Times New Roman" w:cs="Times New Roman"/>
      <w:kern w:val="0"/>
      <w:sz w:val="24"/>
      <w:lang w:eastAsia="ja-JP"/>
    </w:rPr>
  </w:style>
  <w:style w:type="paragraph" w:styleId="a5">
    <w:name w:val="header"/>
    <w:basedOn w:val="a"/>
    <w:link w:val="Char0"/>
    <w:uiPriority w:val="99"/>
    <w:unhideWhenUsed/>
    <w:rsid w:val="00A256AE"/>
    <w:pPr>
      <w:tabs>
        <w:tab w:val="center" w:pos="4513"/>
        <w:tab w:val="right" w:pos="9026"/>
      </w:tabs>
      <w:snapToGrid w:val="0"/>
    </w:pPr>
  </w:style>
  <w:style w:type="character" w:customStyle="1" w:styleId="Char0">
    <w:name w:val="머리글 Char"/>
    <w:basedOn w:val="a0"/>
    <w:link w:val="a5"/>
    <w:uiPriority w:val="99"/>
    <w:rsid w:val="00A256AE"/>
  </w:style>
  <w:style w:type="paragraph" w:styleId="a6">
    <w:name w:val="footer"/>
    <w:basedOn w:val="a"/>
    <w:link w:val="Char1"/>
    <w:uiPriority w:val="99"/>
    <w:unhideWhenUsed/>
    <w:rsid w:val="00A256AE"/>
    <w:pPr>
      <w:tabs>
        <w:tab w:val="center" w:pos="4513"/>
        <w:tab w:val="right" w:pos="9026"/>
      </w:tabs>
      <w:snapToGrid w:val="0"/>
    </w:pPr>
  </w:style>
  <w:style w:type="character" w:customStyle="1" w:styleId="Char1">
    <w:name w:val="바닥글 Char"/>
    <w:basedOn w:val="a0"/>
    <w:link w:val="a6"/>
    <w:uiPriority w:val="99"/>
    <w:rsid w:val="00A256AE"/>
  </w:style>
  <w:style w:type="character" w:styleId="a7">
    <w:name w:val="Placeholder Text"/>
    <w:basedOn w:val="a0"/>
    <w:uiPriority w:val="99"/>
    <w:semiHidden/>
    <w:rsid w:val="00F84F61"/>
    <w:rPr>
      <w:color w:val="808080"/>
    </w:rPr>
  </w:style>
  <w:style w:type="paragraph" w:customStyle="1" w:styleId="EndNoteBibliographyTitle">
    <w:name w:val="EndNote Bibliography Title"/>
    <w:basedOn w:val="a"/>
    <w:link w:val="EndNoteBibliographyTitleChar"/>
    <w:rsid w:val="00A14E3D"/>
    <w:pPr>
      <w:jc w:val="center"/>
    </w:pPr>
    <w:rPr>
      <w:rFonts w:ascii="Times New Roman" w:hAnsi="Times New Roman" w:cs="Times New Roman"/>
      <w:sz w:val="24"/>
    </w:rPr>
  </w:style>
  <w:style w:type="character" w:customStyle="1" w:styleId="Char">
    <w:name w:val="일반 (웹) Char"/>
    <w:basedOn w:val="a0"/>
    <w:link w:val="a3"/>
    <w:uiPriority w:val="99"/>
    <w:rsid w:val="00A14E3D"/>
    <w:rPr>
      <w:rFonts w:ascii="Times New Roman" w:eastAsia="Times New Roman" w:hAnsi="Times New Roman" w:cs="Times New Roman"/>
      <w:kern w:val="0"/>
      <w:sz w:val="24"/>
    </w:rPr>
  </w:style>
  <w:style w:type="character" w:customStyle="1" w:styleId="EndNoteBibliographyTitleChar">
    <w:name w:val="EndNote Bibliography Title Char"/>
    <w:basedOn w:val="Char"/>
    <w:link w:val="EndNoteBibliographyTitle"/>
    <w:rsid w:val="00A14E3D"/>
    <w:rPr>
      <w:rFonts w:ascii="Times New Roman" w:eastAsia="Times New Roman" w:hAnsi="Times New Roman" w:cs="Times New Roman"/>
      <w:kern w:val="0"/>
      <w:sz w:val="24"/>
    </w:rPr>
  </w:style>
  <w:style w:type="paragraph" w:customStyle="1" w:styleId="EndNoteBibliography">
    <w:name w:val="EndNote Bibliography"/>
    <w:basedOn w:val="a"/>
    <w:link w:val="EndNoteBibliographyChar"/>
    <w:rsid w:val="00A14E3D"/>
    <w:pPr>
      <w:jc w:val="left"/>
    </w:pPr>
    <w:rPr>
      <w:rFonts w:ascii="Times New Roman" w:hAnsi="Times New Roman" w:cs="Times New Roman"/>
      <w:sz w:val="24"/>
    </w:rPr>
  </w:style>
  <w:style w:type="character" w:customStyle="1" w:styleId="EndNoteBibliographyChar">
    <w:name w:val="EndNote Bibliography Char"/>
    <w:basedOn w:val="Char"/>
    <w:link w:val="EndNoteBibliography"/>
    <w:rsid w:val="00A14E3D"/>
    <w:rPr>
      <w:rFonts w:ascii="Times New Roman" w:eastAsia="Times New Roman" w:hAnsi="Times New Roman" w:cs="Times New Roman"/>
      <w:kern w:val="0"/>
      <w:sz w:val="24"/>
    </w:rPr>
  </w:style>
  <w:style w:type="character" w:styleId="a8">
    <w:name w:val="Hyperlink"/>
    <w:basedOn w:val="a0"/>
    <w:uiPriority w:val="99"/>
    <w:unhideWhenUsed/>
    <w:rsid w:val="00A14E3D"/>
    <w:rPr>
      <w:color w:val="0563C1" w:themeColor="hyperlink"/>
      <w:u w:val="single"/>
    </w:rPr>
  </w:style>
  <w:style w:type="character" w:styleId="a9">
    <w:name w:val="Unresolved Mention"/>
    <w:basedOn w:val="a0"/>
    <w:uiPriority w:val="99"/>
    <w:semiHidden/>
    <w:unhideWhenUsed/>
    <w:rsid w:val="00A14E3D"/>
    <w:rPr>
      <w:color w:val="605E5C"/>
      <w:shd w:val="clear" w:color="auto" w:fill="E1DFDD"/>
    </w:rPr>
  </w:style>
  <w:style w:type="character" w:styleId="aa">
    <w:name w:val="annotation reference"/>
    <w:basedOn w:val="a0"/>
    <w:uiPriority w:val="99"/>
    <w:semiHidden/>
    <w:unhideWhenUsed/>
    <w:rsid w:val="009E4C64"/>
    <w:rPr>
      <w:sz w:val="18"/>
      <w:szCs w:val="18"/>
    </w:rPr>
  </w:style>
  <w:style w:type="paragraph" w:styleId="ab">
    <w:name w:val="annotation text"/>
    <w:basedOn w:val="a"/>
    <w:link w:val="Char2"/>
    <w:uiPriority w:val="99"/>
    <w:unhideWhenUsed/>
    <w:rsid w:val="009E4C64"/>
    <w:pPr>
      <w:jc w:val="left"/>
    </w:pPr>
  </w:style>
  <w:style w:type="character" w:customStyle="1" w:styleId="Char2">
    <w:name w:val="메모 텍스트 Char"/>
    <w:basedOn w:val="a0"/>
    <w:link w:val="ab"/>
    <w:uiPriority w:val="99"/>
    <w:rsid w:val="009E4C64"/>
  </w:style>
  <w:style w:type="paragraph" w:styleId="ac">
    <w:name w:val="annotation subject"/>
    <w:basedOn w:val="ab"/>
    <w:next w:val="ab"/>
    <w:link w:val="Char3"/>
    <w:uiPriority w:val="99"/>
    <w:semiHidden/>
    <w:unhideWhenUsed/>
    <w:rsid w:val="009E4C64"/>
    <w:rPr>
      <w:b/>
      <w:bCs/>
    </w:rPr>
  </w:style>
  <w:style w:type="character" w:customStyle="1" w:styleId="Char3">
    <w:name w:val="메모 주제 Char"/>
    <w:basedOn w:val="Char2"/>
    <w:link w:val="ac"/>
    <w:uiPriority w:val="99"/>
    <w:semiHidden/>
    <w:rsid w:val="009E4C64"/>
    <w:rPr>
      <w:b/>
      <w:bCs/>
    </w:rPr>
  </w:style>
  <w:style w:type="paragraph" w:styleId="ad">
    <w:name w:val="Balloon Text"/>
    <w:basedOn w:val="a"/>
    <w:link w:val="Char4"/>
    <w:uiPriority w:val="99"/>
    <w:semiHidden/>
    <w:unhideWhenUsed/>
    <w:rsid w:val="008B497A"/>
    <w:rPr>
      <w:rFonts w:asciiTheme="majorHAnsi" w:eastAsiaTheme="majorEastAsia" w:hAnsiTheme="majorHAnsi" w:cstheme="majorBidi"/>
      <w:sz w:val="18"/>
      <w:szCs w:val="18"/>
    </w:rPr>
  </w:style>
  <w:style w:type="character" w:customStyle="1" w:styleId="Char4">
    <w:name w:val="풍선 도움말 텍스트 Char"/>
    <w:basedOn w:val="a0"/>
    <w:link w:val="ad"/>
    <w:uiPriority w:val="99"/>
    <w:semiHidden/>
    <w:rsid w:val="008B497A"/>
    <w:rPr>
      <w:rFonts w:asciiTheme="majorHAnsi" w:eastAsiaTheme="majorEastAsia" w:hAnsiTheme="majorHAnsi" w:cstheme="majorBidi"/>
      <w:sz w:val="18"/>
      <w:szCs w:val="18"/>
    </w:rPr>
  </w:style>
  <w:style w:type="paragraph" w:styleId="ae">
    <w:name w:val="Revision"/>
    <w:hidden/>
    <w:uiPriority w:val="99"/>
    <w:semiHidden/>
    <w:rsid w:val="00EF033D"/>
    <w:pPr>
      <w:jc w:val="left"/>
    </w:pPr>
  </w:style>
  <w:style w:type="character" w:customStyle="1" w:styleId="apple-converted-space">
    <w:name w:val="apple-converted-space"/>
    <w:basedOn w:val="a0"/>
    <w:rsid w:val="00420464"/>
  </w:style>
  <w:style w:type="paragraph" w:customStyle="1" w:styleId="c-reading-companionreference-citation">
    <w:name w:val="c-reading-companion__reference-citation"/>
    <w:basedOn w:val="a"/>
    <w:rsid w:val="00887DBD"/>
    <w:pPr>
      <w:widowControl/>
      <w:wordWrap/>
      <w:autoSpaceDE/>
      <w:autoSpaceDN/>
      <w:spacing w:before="100" w:beforeAutospacing="1" w:after="100" w:afterAutospacing="1"/>
      <w:jc w:val="left"/>
    </w:pPr>
    <w:rPr>
      <w:rFonts w:ascii="굴림" w:eastAsia="굴림" w:hAnsi="굴림" w:cs="굴림"/>
      <w:kern w:val="0"/>
      <w:sz w:val="24"/>
    </w:rPr>
  </w:style>
  <w:style w:type="paragraph" w:customStyle="1" w:styleId="font8">
    <w:name w:val="font_8"/>
    <w:basedOn w:val="a"/>
    <w:rsid w:val="00A53D85"/>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wixui-rich-texttext">
    <w:name w:val="wixui-rich-text__text"/>
    <w:basedOn w:val="a0"/>
    <w:rsid w:val="00A53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722">
      <w:bodyDiv w:val="1"/>
      <w:marLeft w:val="0"/>
      <w:marRight w:val="0"/>
      <w:marTop w:val="0"/>
      <w:marBottom w:val="0"/>
      <w:divBdr>
        <w:top w:val="none" w:sz="0" w:space="0" w:color="auto"/>
        <w:left w:val="none" w:sz="0" w:space="0" w:color="auto"/>
        <w:bottom w:val="none" w:sz="0" w:space="0" w:color="auto"/>
        <w:right w:val="none" w:sz="0" w:space="0" w:color="auto"/>
      </w:divBdr>
    </w:div>
    <w:div w:id="34236580">
      <w:bodyDiv w:val="1"/>
      <w:marLeft w:val="0"/>
      <w:marRight w:val="0"/>
      <w:marTop w:val="0"/>
      <w:marBottom w:val="0"/>
      <w:divBdr>
        <w:top w:val="none" w:sz="0" w:space="0" w:color="auto"/>
        <w:left w:val="none" w:sz="0" w:space="0" w:color="auto"/>
        <w:bottom w:val="none" w:sz="0" w:space="0" w:color="auto"/>
        <w:right w:val="none" w:sz="0" w:space="0" w:color="auto"/>
      </w:divBdr>
    </w:div>
    <w:div w:id="40861108">
      <w:bodyDiv w:val="1"/>
      <w:marLeft w:val="0"/>
      <w:marRight w:val="0"/>
      <w:marTop w:val="0"/>
      <w:marBottom w:val="0"/>
      <w:divBdr>
        <w:top w:val="none" w:sz="0" w:space="0" w:color="auto"/>
        <w:left w:val="none" w:sz="0" w:space="0" w:color="auto"/>
        <w:bottom w:val="none" w:sz="0" w:space="0" w:color="auto"/>
        <w:right w:val="none" w:sz="0" w:space="0" w:color="auto"/>
      </w:divBdr>
      <w:divsChild>
        <w:div w:id="16156705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17243132">
              <w:marLeft w:val="0"/>
              <w:marRight w:val="0"/>
              <w:marTop w:val="0"/>
              <w:marBottom w:val="0"/>
              <w:divBdr>
                <w:top w:val="none" w:sz="0" w:space="0" w:color="auto"/>
                <w:left w:val="none" w:sz="0" w:space="0" w:color="auto"/>
                <w:bottom w:val="none" w:sz="0" w:space="0" w:color="auto"/>
                <w:right w:val="none" w:sz="0" w:space="0" w:color="auto"/>
              </w:divBdr>
              <w:divsChild>
                <w:div w:id="1118452431">
                  <w:marLeft w:val="0"/>
                  <w:marRight w:val="0"/>
                  <w:marTop w:val="0"/>
                  <w:marBottom w:val="0"/>
                  <w:divBdr>
                    <w:top w:val="none" w:sz="0" w:space="0" w:color="auto"/>
                    <w:left w:val="none" w:sz="0" w:space="0" w:color="auto"/>
                    <w:bottom w:val="none" w:sz="0" w:space="0" w:color="auto"/>
                    <w:right w:val="none" w:sz="0" w:space="0" w:color="auto"/>
                  </w:divBdr>
                  <w:divsChild>
                    <w:div w:id="7524794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11992643">
                          <w:marLeft w:val="0"/>
                          <w:marRight w:val="0"/>
                          <w:marTop w:val="0"/>
                          <w:marBottom w:val="0"/>
                          <w:divBdr>
                            <w:top w:val="none" w:sz="0" w:space="0" w:color="auto"/>
                            <w:left w:val="none" w:sz="0" w:space="0" w:color="auto"/>
                            <w:bottom w:val="none" w:sz="0" w:space="0" w:color="auto"/>
                            <w:right w:val="none" w:sz="0" w:space="0" w:color="auto"/>
                          </w:divBdr>
                          <w:divsChild>
                            <w:div w:id="1372622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028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38604">
      <w:bodyDiv w:val="1"/>
      <w:marLeft w:val="0"/>
      <w:marRight w:val="0"/>
      <w:marTop w:val="0"/>
      <w:marBottom w:val="0"/>
      <w:divBdr>
        <w:top w:val="none" w:sz="0" w:space="0" w:color="auto"/>
        <w:left w:val="none" w:sz="0" w:space="0" w:color="auto"/>
        <w:bottom w:val="none" w:sz="0" w:space="0" w:color="auto"/>
        <w:right w:val="none" w:sz="0" w:space="0" w:color="auto"/>
      </w:divBdr>
      <w:divsChild>
        <w:div w:id="1653675820">
          <w:marLeft w:val="0"/>
          <w:marRight w:val="0"/>
          <w:marTop w:val="0"/>
          <w:marBottom w:val="0"/>
          <w:divBdr>
            <w:top w:val="none" w:sz="0" w:space="0" w:color="auto"/>
            <w:left w:val="none" w:sz="0" w:space="0" w:color="auto"/>
            <w:bottom w:val="none" w:sz="0" w:space="0" w:color="auto"/>
            <w:right w:val="none" w:sz="0" w:space="0" w:color="auto"/>
          </w:divBdr>
          <w:divsChild>
            <w:div w:id="325324470">
              <w:marLeft w:val="0"/>
              <w:marRight w:val="0"/>
              <w:marTop w:val="0"/>
              <w:marBottom w:val="0"/>
              <w:divBdr>
                <w:top w:val="none" w:sz="0" w:space="0" w:color="auto"/>
                <w:left w:val="none" w:sz="0" w:space="0" w:color="auto"/>
                <w:bottom w:val="none" w:sz="0" w:space="0" w:color="auto"/>
                <w:right w:val="none" w:sz="0" w:space="0" w:color="auto"/>
              </w:divBdr>
              <w:divsChild>
                <w:div w:id="157354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5920">
      <w:bodyDiv w:val="1"/>
      <w:marLeft w:val="0"/>
      <w:marRight w:val="0"/>
      <w:marTop w:val="0"/>
      <w:marBottom w:val="0"/>
      <w:divBdr>
        <w:top w:val="none" w:sz="0" w:space="0" w:color="auto"/>
        <w:left w:val="none" w:sz="0" w:space="0" w:color="auto"/>
        <w:bottom w:val="none" w:sz="0" w:space="0" w:color="auto"/>
        <w:right w:val="none" w:sz="0" w:space="0" w:color="auto"/>
      </w:divBdr>
      <w:divsChild>
        <w:div w:id="229852271">
          <w:marLeft w:val="0"/>
          <w:marRight w:val="0"/>
          <w:marTop w:val="0"/>
          <w:marBottom w:val="0"/>
          <w:divBdr>
            <w:top w:val="none" w:sz="0" w:space="0" w:color="auto"/>
            <w:left w:val="none" w:sz="0" w:space="0" w:color="auto"/>
            <w:bottom w:val="none" w:sz="0" w:space="0" w:color="auto"/>
            <w:right w:val="none" w:sz="0" w:space="0" w:color="auto"/>
          </w:divBdr>
          <w:divsChild>
            <w:div w:id="1233782751">
              <w:marLeft w:val="0"/>
              <w:marRight w:val="0"/>
              <w:marTop w:val="0"/>
              <w:marBottom w:val="0"/>
              <w:divBdr>
                <w:top w:val="none" w:sz="0" w:space="0" w:color="auto"/>
                <w:left w:val="none" w:sz="0" w:space="0" w:color="auto"/>
                <w:bottom w:val="none" w:sz="0" w:space="0" w:color="auto"/>
                <w:right w:val="none" w:sz="0" w:space="0" w:color="auto"/>
              </w:divBdr>
              <w:divsChild>
                <w:div w:id="13442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79239">
      <w:bodyDiv w:val="1"/>
      <w:marLeft w:val="0"/>
      <w:marRight w:val="0"/>
      <w:marTop w:val="0"/>
      <w:marBottom w:val="0"/>
      <w:divBdr>
        <w:top w:val="none" w:sz="0" w:space="0" w:color="auto"/>
        <w:left w:val="none" w:sz="0" w:space="0" w:color="auto"/>
        <w:bottom w:val="none" w:sz="0" w:space="0" w:color="auto"/>
        <w:right w:val="none" w:sz="0" w:space="0" w:color="auto"/>
      </w:divBdr>
    </w:div>
    <w:div w:id="133254171">
      <w:bodyDiv w:val="1"/>
      <w:marLeft w:val="0"/>
      <w:marRight w:val="0"/>
      <w:marTop w:val="0"/>
      <w:marBottom w:val="0"/>
      <w:divBdr>
        <w:top w:val="none" w:sz="0" w:space="0" w:color="auto"/>
        <w:left w:val="none" w:sz="0" w:space="0" w:color="auto"/>
        <w:bottom w:val="none" w:sz="0" w:space="0" w:color="auto"/>
        <w:right w:val="none" w:sz="0" w:space="0" w:color="auto"/>
      </w:divBdr>
    </w:div>
    <w:div w:id="157885567">
      <w:bodyDiv w:val="1"/>
      <w:marLeft w:val="0"/>
      <w:marRight w:val="0"/>
      <w:marTop w:val="0"/>
      <w:marBottom w:val="0"/>
      <w:divBdr>
        <w:top w:val="none" w:sz="0" w:space="0" w:color="auto"/>
        <w:left w:val="none" w:sz="0" w:space="0" w:color="auto"/>
        <w:bottom w:val="none" w:sz="0" w:space="0" w:color="auto"/>
        <w:right w:val="none" w:sz="0" w:space="0" w:color="auto"/>
      </w:divBdr>
      <w:divsChild>
        <w:div w:id="914315270">
          <w:marLeft w:val="0"/>
          <w:marRight w:val="0"/>
          <w:marTop w:val="0"/>
          <w:marBottom w:val="0"/>
          <w:divBdr>
            <w:top w:val="none" w:sz="0" w:space="0" w:color="auto"/>
            <w:left w:val="none" w:sz="0" w:space="0" w:color="auto"/>
            <w:bottom w:val="none" w:sz="0" w:space="0" w:color="auto"/>
            <w:right w:val="none" w:sz="0" w:space="0" w:color="auto"/>
          </w:divBdr>
          <w:divsChild>
            <w:div w:id="839153207">
              <w:marLeft w:val="0"/>
              <w:marRight w:val="0"/>
              <w:marTop w:val="0"/>
              <w:marBottom w:val="0"/>
              <w:divBdr>
                <w:top w:val="none" w:sz="0" w:space="0" w:color="auto"/>
                <w:left w:val="none" w:sz="0" w:space="0" w:color="auto"/>
                <w:bottom w:val="none" w:sz="0" w:space="0" w:color="auto"/>
                <w:right w:val="none" w:sz="0" w:space="0" w:color="auto"/>
              </w:divBdr>
              <w:divsChild>
                <w:div w:id="20160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494812">
      <w:bodyDiv w:val="1"/>
      <w:marLeft w:val="0"/>
      <w:marRight w:val="0"/>
      <w:marTop w:val="0"/>
      <w:marBottom w:val="0"/>
      <w:divBdr>
        <w:top w:val="none" w:sz="0" w:space="0" w:color="auto"/>
        <w:left w:val="none" w:sz="0" w:space="0" w:color="auto"/>
        <w:bottom w:val="none" w:sz="0" w:space="0" w:color="auto"/>
        <w:right w:val="none" w:sz="0" w:space="0" w:color="auto"/>
      </w:divBdr>
      <w:divsChild>
        <w:div w:id="2106227344">
          <w:marLeft w:val="0"/>
          <w:marRight w:val="0"/>
          <w:marTop w:val="0"/>
          <w:marBottom w:val="0"/>
          <w:divBdr>
            <w:top w:val="none" w:sz="0" w:space="0" w:color="auto"/>
            <w:left w:val="none" w:sz="0" w:space="0" w:color="auto"/>
            <w:bottom w:val="none" w:sz="0" w:space="0" w:color="auto"/>
            <w:right w:val="none" w:sz="0" w:space="0" w:color="auto"/>
          </w:divBdr>
          <w:divsChild>
            <w:div w:id="377781857">
              <w:marLeft w:val="0"/>
              <w:marRight w:val="0"/>
              <w:marTop w:val="0"/>
              <w:marBottom w:val="0"/>
              <w:divBdr>
                <w:top w:val="none" w:sz="0" w:space="0" w:color="auto"/>
                <w:left w:val="none" w:sz="0" w:space="0" w:color="auto"/>
                <w:bottom w:val="none" w:sz="0" w:space="0" w:color="auto"/>
                <w:right w:val="none" w:sz="0" w:space="0" w:color="auto"/>
              </w:divBdr>
              <w:divsChild>
                <w:div w:id="18160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645389">
      <w:bodyDiv w:val="1"/>
      <w:marLeft w:val="0"/>
      <w:marRight w:val="0"/>
      <w:marTop w:val="0"/>
      <w:marBottom w:val="0"/>
      <w:divBdr>
        <w:top w:val="none" w:sz="0" w:space="0" w:color="auto"/>
        <w:left w:val="none" w:sz="0" w:space="0" w:color="auto"/>
        <w:bottom w:val="none" w:sz="0" w:space="0" w:color="auto"/>
        <w:right w:val="none" w:sz="0" w:space="0" w:color="auto"/>
      </w:divBdr>
      <w:divsChild>
        <w:div w:id="928660515">
          <w:marLeft w:val="0"/>
          <w:marRight w:val="0"/>
          <w:marTop w:val="0"/>
          <w:marBottom w:val="0"/>
          <w:divBdr>
            <w:top w:val="none" w:sz="0" w:space="0" w:color="auto"/>
            <w:left w:val="none" w:sz="0" w:space="0" w:color="auto"/>
            <w:bottom w:val="none" w:sz="0" w:space="0" w:color="auto"/>
            <w:right w:val="none" w:sz="0" w:space="0" w:color="auto"/>
          </w:divBdr>
          <w:divsChild>
            <w:div w:id="493029044">
              <w:marLeft w:val="0"/>
              <w:marRight w:val="0"/>
              <w:marTop w:val="0"/>
              <w:marBottom w:val="0"/>
              <w:divBdr>
                <w:top w:val="none" w:sz="0" w:space="0" w:color="auto"/>
                <w:left w:val="none" w:sz="0" w:space="0" w:color="auto"/>
                <w:bottom w:val="none" w:sz="0" w:space="0" w:color="auto"/>
                <w:right w:val="none" w:sz="0" w:space="0" w:color="auto"/>
              </w:divBdr>
              <w:divsChild>
                <w:div w:id="149718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39923">
      <w:bodyDiv w:val="1"/>
      <w:marLeft w:val="0"/>
      <w:marRight w:val="0"/>
      <w:marTop w:val="0"/>
      <w:marBottom w:val="0"/>
      <w:divBdr>
        <w:top w:val="none" w:sz="0" w:space="0" w:color="auto"/>
        <w:left w:val="none" w:sz="0" w:space="0" w:color="auto"/>
        <w:bottom w:val="none" w:sz="0" w:space="0" w:color="auto"/>
        <w:right w:val="none" w:sz="0" w:space="0" w:color="auto"/>
      </w:divBdr>
    </w:div>
    <w:div w:id="470754098">
      <w:bodyDiv w:val="1"/>
      <w:marLeft w:val="0"/>
      <w:marRight w:val="0"/>
      <w:marTop w:val="0"/>
      <w:marBottom w:val="0"/>
      <w:divBdr>
        <w:top w:val="none" w:sz="0" w:space="0" w:color="auto"/>
        <w:left w:val="none" w:sz="0" w:space="0" w:color="auto"/>
        <w:bottom w:val="none" w:sz="0" w:space="0" w:color="auto"/>
        <w:right w:val="none" w:sz="0" w:space="0" w:color="auto"/>
      </w:divBdr>
      <w:divsChild>
        <w:div w:id="91976543">
          <w:marLeft w:val="0"/>
          <w:marRight w:val="0"/>
          <w:marTop w:val="0"/>
          <w:marBottom w:val="0"/>
          <w:divBdr>
            <w:top w:val="none" w:sz="0" w:space="0" w:color="auto"/>
            <w:left w:val="none" w:sz="0" w:space="0" w:color="auto"/>
            <w:bottom w:val="none" w:sz="0" w:space="0" w:color="auto"/>
            <w:right w:val="none" w:sz="0" w:space="0" w:color="auto"/>
          </w:divBdr>
          <w:divsChild>
            <w:div w:id="509562061">
              <w:marLeft w:val="0"/>
              <w:marRight w:val="0"/>
              <w:marTop w:val="0"/>
              <w:marBottom w:val="0"/>
              <w:divBdr>
                <w:top w:val="none" w:sz="0" w:space="0" w:color="auto"/>
                <w:left w:val="none" w:sz="0" w:space="0" w:color="auto"/>
                <w:bottom w:val="none" w:sz="0" w:space="0" w:color="auto"/>
                <w:right w:val="none" w:sz="0" w:space="0" w:color="auto"/>
              </w:divBdr>
              <w:divsChild>
                <w:div w:id="29518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3901">
      <w:bodyDiv w:val="1"/>
      <w:marLeft w:val="0"/>
      <w:marRight w:val="0"/>
      <w:marTop w:val="0"/>
      <w:marBottom w:val="0"/>
      <w:divBdr>
        <w:top w:val="none" w:sz="0" w:space="0" w:color="auto"/>
        <w:left w:val="none" w:sz="0" w:space="0" w:color="auto"/>
        <w:bottom w:val="none" w:sz="0" w:space="0" w:color="auto"/>
        <w:right w:val="none" w:sz="0" w:space="0" w:color="auto"/>
      </w:divBdr>
      <w:divsChild>
        <w:div w:id="18132061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280322">
              <w:marLeft w:val="0"/>
              <w:marRight w:val="0"/>
              <w:marTop w:val="0"/>
              <w:marBottom w:val="0"/>
              <w:divBdr>
                <w:top w:val="none" w:sz="0" w:space="0" w:color="auto"/>
                <w:left w:val="none" w:sz="0" w:space="0" w:color="auto"/>
                <w:bottom w:val="none" w:sz="0" w:space="0" w:color="auto"/>
                <w:right w:val="none" w:sz="0" w:space="0" w:color="auto"/>
              </w:divBdr>
              <w:divsChild>
                <w:div w:id="1241909465">
                  <w:marLeft w:val="0"/>
                  <w:marRight w:val="0"/>
                  <w:marTop w:val="0"/>
                  <w:marBottom w:val="0"/>
                  <w:divBdr>
                    <w:top w:val="none" w:sz="0" w:space="0" w:color="auto"/>
                    <w:left w:val="none" w:sz="0" w:space="0" w:color="auto"/>
                    <w:bottom w:val="none" w:sz="0" w:space="0" w:color="auto"/>
                    <w:right w:val="none" w:sz="0" w:space="0" w:color="auto"/>
                  </w:divBdr>
                  <w:divsChild>
                    <w:div w:id="158472808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60374595">
                          <w:marLeft w:val="0"/>
                          <w:marRight w:val="0"/>
                          <w:marTop w:val="0"/>
                          <w:marBottom w:val="0"/>
                          <w:divBdr>
                            <w:top w:val="none" w:sz="0" w:space="0" w:color="auto"/>
                            <w:left w:val="none" w:sz="0" w:space="0" w:color="auto"/>
                            <w:bottom w:val="none" w:sz="0" w:space="0" w:color="auto"/>
                            <w:right w:val="none" w:sz="0" w:space="0" w:color="auto"/>
                          </w:divBdr>
                          <w:divsChild>
                            <w:div w:id="115850153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96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488262">
      <w:bodyDiv w:val="1"/>
      <w:marLeft w:val="0"/>
      <w:marRight w:val="0"/>
      <w:marTop w:val="0"/>
      <w:marBottom w:val="0"/>
      <w:divBdr>
        <w:top w:val="none" w:sz="0" w:space="0" w:color="auto"/>
        <w:left w:val="none" w:sz="0" w:space="0" w:color="auto"/>
        <w:bottom w:val="none" w:sz="0" w:space="0" w:color="auto"/>
        <w:right w:val="none" w:sz="0" w:space="0" w:color="auto"/>
      </w:divBdr>
      <w:divsChild>
        <w:div w:id="1131051077">
          <w:marLeft w:val="0"/>
          <w:marRight w:val="0"/>
          <w:marTop w:val="0"/>
          <w:marBottom w:val="0"/>
          <w:divBdr>
            <w:top w:val="none" w:sz="0" w:space="0" w:color="auto"/>
            <w:left w:val="none" w:sz="0" w:space="0" w:color="auto"/>
            <w:bottom w:val="none" w:sz="0" w:space="0" w:color="auto"/>
            <w:right w:val="none" w:sz="0" w:space="0" w:color="auto"/>
          </w:divBdr>
          <w:divsChild>
            <w:div w:id="1418357736">
              <w:marLeft w:val="0"/>
              <w:marRight w:val="0"/>
              <w:marTop w:val="0"/>
              <w:marBottom w:val="0"/>
              <w:divBdr>
                <w:top w:val="none" w:sz="0" w:space="0" w:color="auto"/>
                <w:left w:val="none" w:sz="0" w:space="0" w:color="auto"/>
                <w:bottom w:val="none" w:sz="0" w:space="0" w:color="auto"/>
                <w:right w:val="none" w:sz="0" w:space="0" w:color="auto"/>
              </w:divBdr>
              <w:divsChild>
                <w:div w:id="16380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973446">
      <w:bodyDiv w:val="1"/>
      <w:marLeft w:val="0"/>
      <w:marRight w:val="0"/>
      <w:marTop w:val="0"/>
      <w:marBottom w:val="0"/>
      <w:divBdr>
        <w:top w:val="none" w:sz="0" w:space="0" w:color="auto"/>
        <w:left w:val="none" w:sz="0" w:space="0" w:color="auto"/>
        <w:bottom w:val="none" w:sz="0" w:space="0" w:color="auto"/>
        <w:right w:val="none" w:sz="0" w:space="0" w:color="auto"/>
      </w:divBdr>
      <w:divsChild>
        <w:div w:id="123837028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5791092">
              <w:marLeft w:val="0"/>
              <w:marRight w:val="0"/>
              <w:marTop w:val="0"/>
              <w:marBottom w:val="0"/>
              <w:divBdr>
                <w:top w:val="none" w:sz="0" w:space="0" w:color="auto"/>
                <w:left w:val="none" w:sz="0" w:space="0" w:color="auto"/>
                <w:bottom w:val="none" w:sz="0" w:space="0" w:color="auto"/>
                <w:right w:val="none" w:sz="0" w:space="0" w:color="auto"/>
              </w:divBdr>
              <w:divsChild>
                <w:div w:id="1141731670">
                  <w:marLeft w:val="0"/>
                  <w:marRight w:val="0"/>
                  <w:marTop w:val="0"/>
                  <w:marBottom w:val="0"/>
                  <w:divBdr>
                    <w:top w:val="none" w:sz="0" w:space="0" w:color="auto"/>
                    <w:left w:val="none" w:sz="0" w:space="0" w:color="auto"/>
                    <w:bottom w:val="none" w:sz="0" w:space="0" w:color="auto"/>
                    <w:right w:val="none" w:sz="0" w:space="0" w:color="auto"/>
                  </w:divBdr>
                  <w:divsChild>
                    <w:div w:id="29229163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71023718">
                          <w:marLeft w:val="0"/>
                          <w:marRight w:val="0"/>
                          <w:marTop w:val="0"/>
                          <w:marBottom w:val="0"/>
                          <w:divBdr>
                            <w:top w:val="none" w:sz="0" w:space="0" w:color="auto"/>
                            <w:left w:val="none" w:sz="0" w:space="0" w:color="auto"/>
                            <w:bottom w:val="none" w:sz="0" w:space="0" w:color="auto"/>
                            <w:right w:val="none" w:sz="0" w:space="0" w:color="auto"/>
                          </w:divBdr>
                          <w:divsChild>
                            <w:div w:id="19488090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480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058748">
      <w:bodyDiv w:val="1"/>
      <w:marLeft w:val="0"/>
      <w:marRight w:val="0"/>
      <w:marTop w:val="0"/>
      <w:marBottom w:val="0"/>
      <w:divBdr>
        <w:top w:val="none" w:sz="0" w:space="0" w:color="auto"/>
        <w:left w:val="none" w:sz="0" w:space="0" w:color="auto"/>
        <w:bottom w:val="none" w:sz="0" w:space="0" w:color="auto"/>
        <w:right w:val="none" w:sz="0" w:space="0" w:color="auto"/>
      </w:divBdr>
      <w:divsChild>
        <w:div w:id="1801651538">
          <w:marLeft w:val="0"/>
          <w:marRight w:val="0"/>
          <w:marTop w:val="0"/>
          <w:marBottom w:val="0"/>
          <w:divBdr>
            <w:top w:val="none" w:sz="0" w:space="0" w:color="auto"/>
            <w:left w:val="none" w:sz="0" w:space="0" w:color="auto"/>
            <w:bottom w:val="none" w:sz="0" w:space="0" w:color="auto"/>
            <w:right w:val="none" w:sz="0" w:space="0" w:color="auto"/>
          </w:divBdr>
          <w:divsChild>
            <w:div w:id="832599518">
              <w:marLeft w:val="0"/>
              <w:marRight w:val="0"/>
              <w:marTop w:val="0"/>
              <w:marBottom w:val="0"/>
              <w:divBdr>
                <w:top w:val="none" w:sz="0" w:space="0" w:color="auto"/>
                <w:left w:val="none" w:sz="0" w:space="0" w:color="auto"/>
                <w:bottom w:val="none" w:sz="0" w:space="0" w:color="auto"/>
                <w:right w:val="none" w:sz="0" w:space="0" w:color="auto"/>
              </w:divBdr>
              <w:divsChild>
                <w:div w:id="10863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320588">
      <w:bodyDiv w:val="1"/>
      <w:marLeft w:val="0"/>
      <w:marRight w:val="0"/>
      <w:marTop w:val="0"/>
      <w:marBottom w:val="0"/>
      <w:divBdr>
        <w:top w:val="none" w:sz="0" w:space="0" w:color="auto"/>
        <w:left w:val="none" w:sz="0" w:space="0" w:color="auto"/>
        <w:bottom w:val="none" w:sz="0" w:space="0" w:color="auto"/>
        <w:right w:val="none" w:sz="0" w:space="0" w:color="auto"/>
      </w:divBdr>
    </w:div>
    <w:div w:id="925382124">
      <w:bodyDiv w:val="1"/>
      <w:marLeft w:val="0"/>
      <w:marRight w:val="0"/>
      <w:marTop w:val="0"/>
      <w:marBottom w:val="0"/>
      <w:divBdr>
        <w:top w:val="none" w:sz="0" w:space="0" w:color="auto"/>
        <w:left w:val="none" w:sz="0" w:space="0" w:color="auto"/>
        <w:bottom w:val="none" w:sz="0" w:space="0" w:color="auto"/>
        <w:right w:val="none" w:sz="0" w:space="0" w:color="auto"/>
      </w:divBdr>
    </w:div>
    <w:div w:id="1076172292">
      <w:bodyDiv w:val="1"/>
      <w:marLeft w:val="0"/>
      <w:marRight w:val="0"/>
      <w:marTop w:val="0"/>
      <w:marBottom w:val="0"/>
      <w:divBdr>
        <w:top w:val="none" w:sz="0" w:space="0" w:color="auto"/>
        <w:left w:val="none" w:sz="0" w:space="0" w:color="auto"/>
        <w:bottom w:val="none" w:sz="0" w:space="0" w:color="auto"/>
        <w:right w:val="none" w:sz="0" w:space="0" w:color="auto"/>
      </w:divBdr>
    </w:div>
    <w:div w:id="1106654563">
      <w:bodyDiv w:val="1"/>
      <w:marLeft w:val="0"/>
      <w:marRight w:val="0"/>
      <w:marTop w:val="0"/>
      <w:marBottom w:val="0"/>
      <w:divBdr>
        <w:top w:val="none" w:sz="0" w:space="0" w:color="auto"/>
        <w:left w:val="none" w:sz="0" w:space="0" w:color="auto"/>
        <w:bottom w:val="none" w:sz="0" w:space="0" w:color="auto"/>
        <w:right w:val="none" w:sz="0" w:space="0" w:color="auto"/>
      </w:divBdr>
      <w:divsChild>
        <w:div w:id="1676691366">
          <w:marLeft w:val="0"/>
          <w:marRight w:val="0"/>
          <w:marTop w:val="0"/>
          <w:marBottom w:val="0"/>
          <w:divBdr>
            <w:top w:val="single" w:sz="2" w:space="0" w:color="auto"/>
            <w:left w:val="single" w:sz="2" w:space="0" w:color="auto"/>
            <w:bottom w:val="single" w:sz="6" w:space="0" w:color="auto"/>
            <w:right w:val="single" w:sz="2" w:space="0" w:color="auto"/>
          </w:divBdr>
          <w:divsChild>
            <w:div w:id="306981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705592881">
                  <w:marLeft w:val="0"/>
                  <w:marRight w:val="0"/>
                  <w:marTop w:val="0"/>
                  <w:marBottom w:val="0"/>
                  <w:divBdr>
                    <w:top w:val="single" w:sz="2" w:space="0" w:color="D9D9E3"/>
                    <w:left w:val="single" w:sz="2" w:space="0" w:color="D9D9E3"/>
                    <w:bottom w:val="single" w:sz="2" w:space="0" w:color="D9D9E3"/>
                    <w:right w:val="single" w:sz="2" w:space="0" w:color="D9D9E3"/>
                  </w:divBdr>
                  <w:divsChild>
                    <w:div w:id="2442568">
                      <w:marLeft w:val="0"/>
                      <w:marRight w:val="0"/>
                      <w:marTop w:val="0"/>
                      <w:marBottom w:val="0"/>
                      <w:divBdr>
                        <w:top w:val="single" w:sz="2" w:space="0" w:color="D9D9E3"/>
                        <w:left w:val="single" w:sz="2" w:space="0" w:color="D9D9E3"/>
                        <w:bottom w:val="single" w:sz="2" w:space="0" w:color="D9D9E3"/>
                        <w:right w:val="single" w:sz="2" w:space="0" w:color="D9D9E3"/>
                      </w:divBdr>
                      <w:divsChild>
                        <w:div w:id="1337029300">
                          <w:marLeft w:val="0"/>
                          <w:marRight w:val="0"/>
                          <w:marTop w:val="0"/>
                          <w:marBottom w:val="0"/>
                          <w:divBdr>
                            <w:top w:val="single" w:sz="2" w:space="0" w:color="D9D9E3"/>
                            <w:left w:val="single" w:sz="2" w:space="0" w:color="D9D9E3"/>
                            <w:bottom w:val="single" w:sz="2" w:space="0" w:color="D9D9E3"/>
                            <w:right w:val="single" w:sz="2" w:space="0" w:color="D9D9E3"/>
                          </w:divBdr>
                          <w:divsChild>
                            <w:div w:id="21112721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26834575">
      <w:bodyDiv w:val="1"/>
      <w:marLeft w:val="0"/>
      <w:marRight w:val="0"/>
      <w:marTop w:val="0"/>
      <w:marBottom w:val="0"/>
      <w:divBdr>
        <w:top w:val="none" w:sz="0" w:space="0" w:color="auto"/>
        <w:left w:val="none" w:sz="0" w:space="0" w:color="auto"/>
        <w:bottom w:val="none" w:sz="0" w:space="0" w:color="auto"/>
        <w:right w:val="none" w:sz="0" w:space="0" w:color="auto"/>
      </w:divBdr>
    </w:div>
    <w:div w:id="1375081384">
      <w:bodyDiv w:val="1"/>
      <w:marLeft w:val="0"/>
      <w:marRight w:val="0"/>
      <w:marTop w:val="0"/>
      <w:marBottom w:val="0"/>
      <w:divBdr>
        <w:top w:val="none" w:sz="0" w:space="0" w:color="auto"/>
        <w:left w:val="none" w:sz="0" w:space="0" w:color="auto"/>
        <w:bottom w:val="none" w:sz="0" w:space="0" w:color="auto"/>
        <w:right w:val="none" w:sz="0" w:space="0" w:color="auto"/>
      </w:divBdr>
    </w:div>
    <w:div w:id="1415709455">
      <w:bodyDiv w:val="1"/>
      <w:marLeft w:val="0"/>
      <w:marRight w:val="0"/>
      <w:marTop w:val="0"/>
      <w:marBottom w:val="0"/>
      <w:divBdr>
        <w:top w:val="none" w:sz="0" w:space="0" w:color="auto"/>
        <w:left w:val="none" w:sz="0" w:space="0" w:color="auto"/>
        <w:bottom w:val="none" w:sz="0" w:space="0" w:color="auto"/>
        <w:right w:val="none" w:sz="0" w:space="0" w:color="auto"/>
      </w:divBdr>
      <w:divsChild>
        <w:div w:id="307664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72423108">
              <w:marLeft w:val="0"/>
              <w:marRight w:val="0"/>
              <w:marTop w:val="0"/>
              <w:marBottom w:val="0"/>
              <w:divBdr>
                <w:top w:val="none" w:sz="0" w:space="0" w:color="auto"/>
                <w:left w:val="none" w:sz="0" w:space="0" w:color="auto"/>
                <w:bottom w:val="none" w:sz="0" w:space="0" w:color="auto"/>
                <w:right w:val="none" w:sz="0" w:space="0" w:color="auto"/>
              </w:divBdr>
              <w:divsChild>
                <w:div w:id="626618518">
                  <w:marLeft w:val="0"/>
                  <w:marRight w:val="0"/>
                  <w:marTop w:val="0"/>
                  <w:marBottom w:val="0"/>
                  <w:divBdr>
                    <w:top w:val="none" w:sz="0" w:space="0" w:color="auto"/>
                    <w:left w:val="none" w:sz="0" w:space="0" w:color="auto"/>
                    <w:bottom w:val="none" w:sz="0" w:space="0" w:color="auto"/>
                    <w:right w:val="none" w:sz="0" w:space="0" w:color="auto"/>
                  </w:divBdr>
                  <w:divsChild>
                    <w:div w:id="8329935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95725435">
                          <w:marLeft w:val="0"/>
                          <w:marRight w:val="0"/>
                          <w:marTop w:val="0"/>
                          <w:marBottom w:val="0"/>
                          <w:divBdr>
                            <w:top w:val="none" w:sz="0" w:space="0" w:color="auto"/>
                            <w:left w:val="none" w:sz="0" w:space="0" w:color="auto"/>
                            <w:bottom w:val="none" w:sz="0" w:space="0" w:color="auto"/>
                            <w:right w:val="none" w:sz="0" w:space="0" w:color="auto"/>
                          </w:divBdr>
                          <w:divsChild>
                            <w:div w:id="16088093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993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886513">
      <w:bodyDiv w:val="1"/>
      <w:marLeft w:val="0"/>
      <w:marRight w:val="0"/>
      <w:marTop w:val="0"/>
      <w:marBottom w:val="0"/>
      <w:divBdr>
        <w:top w:val="none" w:sz="0" w:space="0" w:color="auto"/>
        <w:left w:val="none" w:sz="0" w:space="0" w:color="auto"/>
        <w:bottom w:val="none" w:sz="0" w:space="0" w:color="auto"/>
        <w:right w:val="none" w:sz="0" w:space="0" w:color="auto"/>
      </w:divBdr>
      <w:divsChild>
        <w:div w:id="196238178">
          <w:marLeft w:val="0"/>
          <w:marRight w:val="0"/>
          <w:marTop w:val="0"/>
          <w:marBottom w:val="0"/>
          <w:divBdr>
            <w:top w:val="none" w:sz="0" w:space="0" w:color="auto"/>
            <w:left w:val="none" w:sz="0" w:space="0" w:color="auto"/>
            <w:bottom w:val="none" w:sz="0" w:space="0" w:color="auto"/>
            <w:right w:val="none" w:sz="0" w:space="0" w:color="auto"/>
          </w:divBdr>
          <w:divsChild>
            <w:div w:id="1063064801">
              <w:marLeft w:val="0"/>
              <w:marRight w:val="0"/>
              <w:marTop w:val="0"/>
              <w:marBottom w:val="0"/>
              <w:divBdr>
                <w:top w:val="none" w:sz="0" w:space="0" w:color="auto"/>
                <w:left w:val="none" w:sz="0" w:space="0" w:color="auto"/>
                <w:bottom w:val="none" w:sz="0" w:space="0" w:color="auto"/>
                <w:right w:val="none" w:sz="0" w:space="0" w:color="auto"/>
              </w:divBdr>
              <w:divsChild>
                <w:div w:id="4401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45683">
      <w:bodyDiv w:val="1"/>
      <w:marLeft w:val="0"/>
      <w:marRight w:val="0"/>
      <w:marTop w:val="0"/>
      <w:marBottom w:val="0"/>
      <w:divBdr>
        <w:top w:val="none" w:sz="0" w:space="0" w:color="auto"/>
        <w:left w:val="none" w:sz="0" w:space="0" w:color="auto"/>
        <w:bottom w:val="none" w:sz="0" w:space="0" w:color="auto"/>
        <w:right w:val="none" w:sz="0" w:space="0" w:color="auto"/>
      </w:divBdr>
    </w:div>
    <w:div w:id="1480339052">
      <w:bodyDiv w:val="1"/>
      <w:marLeft w:val="0"/>
      <w:marRight w:val="0"/>
      <w:marTop w:val="0"/>
      <w:marBottom w:val="0"/>
      <w:divBdr>
        <w:top w:val="none" w:sz="0" w:space="0" w:color="auto"/>
        <w:left w:val="none" w:sz="0" w:space="0" w:color="auto"/>
        <w:bottom w:val="none" w:sz="0" w:space="0" w:color="auto"/>
        <w:right w:val="none" w:sz="0" w:space="0" w:color="auto"/>
      </w:divBdr>
    </w:div>
    <w:div w:id="1593122189">
      <w:bodyDiv w:val="1"/>
      <w:marLeft w:val="0"/>
      <w:marRight w:val="0"/>
      <w:marTop w:val="0"/>
      <w:marBottom w:val="0"/>
      <w:divBdr>
        <w:top w:val="none" w:sz="0" w:space="0" w:color="auto"/>
        <w:left w:val="none" w:sz="0" w:space="0" w:color="auto"/>
        <w:bottom w:val="none" w:sz="0" w:space="0" w:color="auto"/>
        <w:right w:val="none" w:sz="0" w:space="0" w:color="auto"/>
      </w:divBdr>
    </w:div>
    <w:div w:id="1628198347">
      <w:bodyDiv w:val="1"/>
      <w:marLeft w:val="0"/>
      <w:marRight w:val="0"/>
      <w:marTop w:val="0"/>
      <w:marBottom w:val="0"/>
      <w:divBdr>
        <w:top w:val="none" w:sz="0" w:space="0" w:color="auto"/>
        <w:left w:val="none" w:sz="0" w:space="0" w:color="auto"/>
        <w:bottom w:val="none" w:sz="0" w:space="0" w:color="auto"/>
        <w:right w:val="none" w:sz="0" w:space="0" w:color="auto"/>
      </w:divBdr>
      <w:divsChild>
        <w:div w:id="48628834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509147">
              <w:marLeft w:val="0"/>
              <w:marRight w:val="0"/>
              <w:marTop w:val="0"/>
              <w:marBottom w:val="0"/>
              <w:divBdr>
                <w:top w:val="none" w:sz="0" w:space="0" w:color="auto"/>
                <w:left w:val="none" w:sz="0" w:space="0" w:color="auto"/>
                <w:bottom w:val="none" w:sz="0" w:space="0" w:color="auto"/>
                <w:right w:val="none" w:sz="0" w:space="0" w:color="auto"/>
              </w:divBdr>
              <w:divsChild>
                <w:div w:id="1642882539">
                  <w:marLeft w:val="0"/>
                  <w:marRight w:val="0"/>
                  <w:marTop w:val="0"/>
                  <w:marBottom w:val="0"/>
                  <w:divBdr>
                    <w:top w:val="none" w:sz="0" w:space="0" w:color="auto"/>
                    <w:left w:val="none" w:sz="0" w:space="0" w:color="auto"/>
                    <w:bottom w:val="none" w:sz="0" w:space="0" w:color="auto"/>
                    <w:right w:val="none" w:sz="0" w:space="0" w:color="auto"/>
                  </w:divBdr>
                  <w:divsChild>
                    <w:div w:id="22931509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27901958">
                          <w:marLeft w:val="0"/>
                          <w:marRight w:val="0"/>
                          <w:marTop w:val="0"/>
                          <w:marBottom w:val="0"/>
                          <w:divBdr>
                            <w:top w:val="none" w:sz="0" w:space="0" w:color="auto"/>
                            <w:left w:val="none" w:sz="0" w:space="0" w:color="auto"/>
                            <w:bottom w:val="none" w:sz="0" w:space="0" w:color="auto"/>
                            <w:right w:val="none" w:sz="0" w:space="0" w:color="auto"/>
                          </w:divBdr>
                          <w:divsChild>
                            <w:div w:id="4380693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282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8698086">
      <w:bodyDiv w:val="1"/>
      <w:marLeft w:val="0"/>
      <w:marRight w:val="0"/>
      <w:marTop w:val="0"/>
      <w:marBottom w:val="0"/>
      <w:divBdr>
        <w:top w:val="none" w:sz="0" w:space="0" w:color="auto"/>
        <w:left w:val="none" w:sz="0" w:space="0" w:color="auto"/>
        <w:bottom w:val="none" w:sz="0" w:space="0" w:color="auto"/>
        <w:right w:val="none" w:sz="0" w:space="0" w:color="auto"/>
      </w:divBdr>
      <w:divsChild>
        <w:div w:id="2044129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8386253">
              <w:marLeft w:val="0"/>
              <w:marRight w:val="0"/>
              <w:marTop w:val="0"/>
              <w:marBottom w:val="0"/>
              <w:divBdr>
                <w:top w:val="none" w:sz="0" w:space="0" w:color="auto"/>
                <w:left w:val="none" w:sz="0" w:space="0" w:color="auto"/>
                <w:bottom w:val="none" w:sz="0" w:space="0" w:color="auto"/>
                <w:right w:val="none" w:sz="0" w:space="0" w:color="auto"/>
              </w:divBdr>
              <w:divsChild>
                <w:div w:id="1299336681">
                  <w:marLeft w:val="0"/>
                  <w:marRight w:val="0"/>
                  <w:marTop w:val="0"/>
                  <w:marBottom w:val="0"/>
                  <w:divBdr>
                    <w:top w:val="none" w:sz="0" w:space="0" w:color="auto"/>
                    <w:left w:val="none" w:sz="0" w:space="0" w:color="auto"/>
                    <w:bottom w:val="none" w:sz="0" w:space="0" w:color="auto"/>
                    <w:right w:val="none" w:sz="0" w:space="0" w:color="auto"/>
                  </w:divBdr>
                  <w:divsChild>
                    <w:div w:id="55570313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588804910">
                          <w:marLeft w:val="0"/>
                          <w:marRight w:val="0"/>
                          <w:marTop w:val="0"/>
                          <w:marBottom w:val="0"/>
                          <w:divBdr>
                            <w:top w:val="none" w:sz="0" w:space="0" w:color="auto"/>
                            <w:left w:val="none" w:sz="0" w:space="0" w:color="auto"/>
                            <w:bottom w:val="none" w:sz="0" w:space="0" w:color="auto"/>
                            <w:right w:val="none" w:sz="0" w:space="0" w:color="auto"/>
                          </w:divBdr>
                          <w:divsChild>
                            <w:div w:id="1656383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6709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1557355">
      <w:bodyDiv w:val="1"/>
      <w:marLeft w:val="0"/>
      <w:marRight w:val="0"/>
      <w:marTop w:val="0"/>
      <w:marBottom w:val="0"/>
      <w:divBdr>
        <w:top w:val="none" w:sz="0" w:space="0" w:color="auto"/>
        <w:left w:val="none" w:sz="0" w:space="0" w:color="auto"/>
        <w:bottom w:val="none" w:sz="0" w:space="0" w:color="auto"/>
        <w:right w:val="none" w:sz="0" w:space="0" w:color="auto"/>
      </w:divBdr>
      <w:divsChild>
        <w:div w:id="1037244187">
          <w:marLeft w:val="0"/>
          <w:marRight w:val="0"/>
          <w:marTop w:val="0"/>
          <w:marBottom w:val="0"/>
          <w:divBdr>
            <w:top w:val="single" w:sz="2" w:space="0" w:color="auto"/>
            <w:left w:val="single" w:sz="2" w:space="0" w:color="auto"/>
            <w:bottom w:val="single" w:sz="6" w:space="0" w:color="auto"/>
            <w:right w:val="single" w:sz="2" w:space="0" w:color="auto"/>
          </w:divBdr>
          <w:divsChild>
            <w:div w:id="1604454799">
              <w:marLeft w:val="0"/>
              <w:marRight w:val="0"/>
              <w:marTop w:val="100"/>
              <w:marBottom w:val="100"/>
              <w:divBdr>
                <w:top w:val="single" w:sz="2" w:space="0" w:color="D9D9E3"/>
                <w:left w:val="single" w:sz="2" w:space="0" w:color="D9D9E3"/>
                <w:bottom w:val="single" w:sz="2" w:space="0" w:color="D9D9E3"/>
                <w:right w:val="single" w:sz="2" w:space="0" w:color="D9D9E3"/>
              </w:divBdr>
              <w:divsChild>
                <w:div w:id="33818313">
                  <w:marLeft w:val="0"/>
                  <w:marRight w:val="0"/>
                  <w:marTop w:val="0"/>
                  <w:marBottom w:val="0"/>
                  <w:divBdr>
                    <w:top w:val="single" w:sz="2" w:space="0" w:color="D9D9E3"/>
                    <w:left w:val="single" w:sz="2" w:space="0" w:color="D9D9E3"/>
                    <w:bottom w:val="single" w:sz="2" w:space="0" w:color="D9D9E3"/>
                    <w:right w:val="single" w:sz="2" w:space="0" w:color="D9D9E3"/>
                  </w:divBdr>
                  <w:divsChild>
                    <w:div w:id="1200776206">
                      <w:marLeft w:val="0"/>
                      <w:marRight w:val="0"/>
                      <w:marTop w:val="0"/>
                      <w:marBottom w:val="0"/>
                      <w:divBdr>
                        <w:top w:val="single" w:sz="2" w:space="0" w:color="D9D9E3"/>
                        <w:left w:val="single" w:sz="2" w:space="0" w:color="D9D9E3"/>
                        <w:bottom w:val="single" w:sz="2" w:space="0" w:color="D9D9E3"/>
                        <w:right w:val="single" w:sz="2" w:space="0" w:color="D9D9E3"/>
                      </w:divBdr>
                      <w:divsChild>
                        <w:div w:id="1026057118">
                          <w:marLeft w:val="0"/>
                          <w:marRight w:val="0"/>
                          <w:marTop w:val="0"/>
                          <w:marBottom w:val="0"/>
                          <w:divBdr>
                            <w:top w:val="single" w:sz="2" w:space="0" w:color="D9D9E3"/>
                            <w:left w:val="single" w:sz="2" w:space="0" w:color="D9D9E3"/>
                            <w:bottom w:val="single" w:sz="2" w:space="0" w:color="D9D9E3"/>
                            <w:right w:val="single" w:sz="2" w:space="0" w:color="D9D9E3"/>
                          </w:divBdr>
                          <w:divsChild>
                            <w:div w:id="2584146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1042469">
      <w:bodyDiv w:val="1"/>
      <w:marLeft w:val="0"/>
      <w:marRight w:val="0"/>
      <w:marTop w:val="0"/>
      <w:marBottom w:val="0"/>
      <w:divBdr>
        <w:top w:val="none" w:sz="0" w:space="0" w:color="auto"/>
        <w:left w:val="none" w:sz="0" w:space="0" w:color="auto"/>
        <w:bottom w:val="none" w:sz="0" w:space="0" w:color="auto"/>
        <w:right w:val="none" w:sz="0" w:space="0" w:color="auto"/>
      </w:divBdr>
      <w:divsChild>
        <w:div w:id="1454203517">
          <w:marLeft w:val="0"/>
          <w:marRight w:val="0"/>
          <w:marTop w:val="0"/>
          <w:marBottom w:val="0"/>
          <w:divBdr>
            <w:top w:val="none" w:sz="0" w:space="0" w:color="auto"/>
            <w:left w:val="none" w:sz="0" w:space="0" w:color="auto"/>
            <w:bottom w:val="none" w:sz="0" w:space="0" w:color="auto"/>
            <w:right w:val="none" w:sz="0" w:space="0" w:color="auto"/>
          </w:divBdr>
          <w:divsChild>
            <w:div w:id="667291321">
              <w:marLeft w:val="0"/>
              <w:marRight w:val="0"/>
              <w:marTop w:val="0"/>
              <w:marBottom w:val="0"/>
              <w:divBdr>
                <w:top w:val="none" w:sz="0" w:space="0" w:color="auto"/>
                <w:left w:val="none" w:sz="0" w:space="0" w:color="auto"/>
                <w:bottom w:val="none" w:sz="0" w:space="0" w:color="auto"/>
                <w:right w:val="none" w:sz="0" w:space="0" w:color="auto"/>
              </w:divBdr>
              <w:divsChild>
                <w:div w:id="6572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4245">
      <w:bodyDiv w:val="1"/>
      <w:marLeft w:val="0"/>
      <w:marRight w:val="0"/>
      <w:marTop w:val="0"/>
      <w:marBottom w:val="0"/>
      <w:divBdr>
        <w:top w:val="none" w:sz="0" w:space="0" w:color="auto"/>
        <w:left w:val="none" w:sz="0" w:space="0" w:color="auto"/>
        <w:bottom w:val="none" w:sz="0" w:space="0" w:color="auto"/>
        <w:right w:val="none" w:sz="0" w:space="0" w:color="auto"/>
      </w:divBdr>
      <w:divsChild>
        <w:div w:id="1711417326">
          <w:marLeft w:val="0"/>
          <w:marRight w:val="0"/>
          <w:marTop w:val="0"/>
          <w:marBottom w:val="0"/>
          <w:divBdr>
            <w:top w:val="single" w:sz="2" w:space="0" w:color="auto"/>
            <w:left w:val="single" w:sz="2" w:space="0" w:color="auto"/>
            <w:bottom w:val="single" w:sz="6" w:space="0" w:color="auto"/>
            <w:right w:val="single" w:sz="2" w:space="0" w:color="auto"/>
          </w:divBdr>
          <w:divsChild>
            <w:div w:id="6081256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6008332">
                  <w:marLeft w:val="0"/>
                  <w:marRight w:val="0"/>
                  <w:marTop w:val="0"/>
                  <w:marBottom w:val="0"/>
                  <w:divBdr>
                    <w:top w:val="single" w:sz="2" w:space="0" w:color="D9D9E3"/>
                    <w:left w:val="single" w:sz="2" w:space="0" w:color="D9D9E3"/>
                    <w:bottom w:val="single" w:sz="2" w:space="0" w:color="D9D9E3"/>
                    <w:right w:val="single" w:sz="2" w:space="0" w:color="D9D9E3"/>
                  </w:divBdr>
                  <w:divsChild>
                    <w:div w:id="2039041435">
                      <w:marLeft w:val="0"/>
                      <w:marRight w:val="0"/>
                      <w:marTop w:val="0"/>
                      <w:marBottom w:val="0"/>
                      <w:divBdr>
                        <w:top w:val="single" w:sz="2" w:space="0" w:color="D9D9E3"/>
                        <w:left w:val="single" w:sz="2" w:space="0" w:color="D9D9E3"/>
                        <w:bottom w:val="single" w:sz="2" w:space="0" w:color="D9D9E3"/>
                        <w:right w:val="single" w:sz="2" w:space="0" w:color="D9D9E3"/>
                      </w:divBdr>
                      <w:divsChild>
                        <w:div w:id="300506639">
                          <w:marLeft w:val="0"/>
                          <w:marRight w:val="0"/>
                          <w:marTop w:val="0"/>
                          <w:marBottom w:val="0"/>
                          <w:divBdr>
                            <w:top w:val="single" w:sz="2" w:space="0" w:color="D9D9E3"/>
                            <w:left w:val="single" w:sz="2" w:space="0" w:color="D9D9E3"/>
                            <w:bottom w:val="single" w:sz="2" w:space="0" w:color="D9D9E3"/>
                            <w:right w:val="single" w:sz="2" w:space="0" w:color="D9D9E3"/>
                          </w:divBdr>
                          <w:divsChild>
                            <w:div w:id="20850593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58682116">
      <w:bodyDiv w:val="1"/>
      <w:marLeft w:val="0"/>
      <w:marRight w:val="0"/>
      <w:marTop w:val="0"/>
      <w:marBottom w:val="0"/>
      <w:divBdr>
        <w:top w:val="none" w:sz="0" w:space="0" w:color="auto"/>
        <w:left w:val="none" w:sz="0" w:space="0" w:color="auto"/>
        <w:bottom w:val="none" w:sz="0" w:space="0" w:color="auto"/>
        <w:right w:val="none" w:sz="0" w:space="0" w:color="auto"/>
      </w:divBdr>
      <w:divsChild>
        <w:div w:id="1937781670">
          <w:marLeft w:val="0"/>
          <w:marRight w:val="0"/>
          <w:marTop w:val="0"/>
          <w:marBottom w:val="0"/>
          <w:divBdr>
            <w:top w:val="single" w:sz="2" w:space="0" w:color="auto"/>
            <w:left w:val="single" w:sz="2" w:space="0" w:color="auto"/>
            <w:bottom w:val="single" w:sz="6" w:space="0" w:color="auto"/>
            <w:right w:val="single" w:sz="2" w:space="0" w:color="auto"/>
          </w:divBdr>
          <w:divsChild>
            <w:div w:id="199887881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651426">
                  <w:marLeft w:val="0"/>
                  <w:marRight w:val="0"/>
                  <w:marTop w:val="0"/>
                  <w:marBottom w:val="0"/>
                  <w:divBdr>
                    <w:top w:val="single" w:sz="2" w:space="0" w:color="D9D9E3"/>
                    <w:left w:val="single" w:sz="2" w:space="0" w:color="D9D9E3"/>
                    <w:bottom w:val="single" w:sz="2" w:space="0" w:color="D9D9E3"/>
                    <w:right w:val="single" w:sz="2" w:space="0" w:color="D9D9E3"/>
                  </w:divBdr>
                  <w:divsChild>
                    <w:div w:id="2073767661">
                      <w:marLeft w:val="0"/>
                      <w:marRight w:val="0"/>
                      <w:marTop w:val="0"/>
                      <w:marBottom w:val="0"/>
                      <w:divBdr>
                        <w:top w:val="single" w:sz="2" w:space="0" w:color="D9D9E3"/>
                        <w:left w:val="single" w:sz="2" w:space="0" w:color="D9D9E3"/>
                        <w:bottom w:val="single" w:sz="2" w:space="0" w:color="D9D9E3"/>
                        <w:right w:val="single" w:sz="2" w:space="0" w:color="D9D9E3"/>
                      </w:divBdr>
                      <w:divsChild>
                        <w:div w:id="1864711275">
                          <w:marLeft w:val="0"/>
                          <w:marRight w:val="0"/>
                          <w:marTop w:val="0"/>
                          <w:marBottom w:val="0"/>
                          <w:divBdr>
                            <w:top w:val="single" w:sz="2" w:space="0" w:color="D9D9E3"/>
                            <w:left w:val="single" w:sz="2" w:space="0" w:color="D9D9E3"/>
                            <w:bottom w:val="single" w:sz="2" w:space="0" w:color="D9D9E3"/>
                            <w:right w:val="single" w:sz="2" w:space="0" w:color="D9D9E3"/>
                          </w:divBdr>
                          <w:divsChild>
                            <w:div w:id="1494251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52993319">
      <w:bodyDiv w:val="1"/>
      <w:marLeft w:val="0"/>
      <w:marRight w:val="0"/>
      <w:marTop w:val="0"/>
      <w:marBottom w:val="0"/>
      <w:divBdr>
        <w:top w:val="none" w:sz="0" w:space="0" w:color="auto"/>
        <w:left w:val="none" w:sz="0" w:space="0" w:color="auto"/>
        <w:bottom w:val="none" w:sz="0" w:space="0" w:color="auto"/>
        <w:right w:val="none" w:sz="0" w:space="0" w:color="auto"/>
      </w:divBdr>
      <w:divsChild>
        <w:div w:id="1907914833">
          <w:marLeft w:val="0"/>
          <w:marRight w:val="0"/>
          <w:marTop w:val="0"/>
          <w:marBottom w:val="0"/>
          <w:divBdr>
            <w:top w:val="none" w:sz="0" w:space="0" w:color="auto"/>
            <w:left w:val="none" w:sz="0" w:space="0" w:color="auto"/>
            <w:bottom w:val="none" w:sz="0" w:space="0" w:color="auto"/>
            <w:right w:val="none" w:sz="0" w:space="0" w:color="auto"/>
          </w:divBdr>
          <w:divsChild>
            <w:div w:id="932739624">
              <w:marLeft w:val="0"/>
              <w:marRight w:val="0"/>
              <w:marTop w:val="0"/>
              <w:marBottom w:val="0"/>
              <w:divBdr>
                <w:top w:val="none" w:sz="0" w:space="0" w:color="auto"/>
                <w:left w:val="none" w:sz="0" w:space="0" w:color="auto"/>
                <w:bottom w:val="none" w:sz="0" w:space="0" w:color="auto"/>
                <w:right w:val="none" w:sz="0" w:space="0" w:color="auto"/>
              </w:divBdr>
              <w:divsChild>
                <w:div w:id="14073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microsoft.com/office/2018/08/relationships/commentsExtensible" Target="commentsExtensible.xml"/><Relationship Id="rId22" Type="http://schemas.openxmlformats.org/officeDocument/2006/relationships/image" Target="media/image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4E8B8-904D-4B8C-939D-A38227FF4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15</Pages>
  <Words>12109</Words>
  <Characters>69026</Characters>
  <Application>Microsoft Office Word</Application>
  <DocSecurity>0</DocSecurity>
  <Lines>575</Lines>
  <Paragraphs>161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Wantae</dc:creator>
  <cp:keywords/>
  <dc:description/>
  <cp:lastModifiedBy>Kim Wantae</cp:lastModifiedBy>
  <cp:revision>38</cp:revision>
  <dcterms:created xsi:type="dcterms:W3CDTF">2023-11-03T04:52:00Z</dcterms:created>
  <dcterms:modified xsi:type="dcterms:W3CDTF">2023-11-03T12:51:00Z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6db18354c0fd7d37312cb4583e407bf3a4d2c3444b8e53625f4216e60cb220f8</vt:lpwstr>
  </property>
</Properties>
</file>